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13FF9D" w14:textId="77777777" w:rsidR="00CB1A9B" w:rsidRPr="004C47A1" w:rsidRDefault="00CB1A9B" w:rsidP="00CB1A9B">
      <w:pPr>
        <w:pBdr>
          <w:top w:val="triple" w:sz="12" w:space="1" w:color="auto"/>
          <w:left w:val="triple" w:sz="12" w:space="4" w:color="auto"/>
          <w:bottom w:val="triple" w:sz="12" w:space="1" w:color="auto"/>
          <w:right w:val="triple" w:sz="12" w:space="4" w:color="auto"/>
        </w:pBdr>
        <w:jc w:val="center"/>
        <w:rPr>
          <w:rFonts w:ascii="Times New Roman" w:hAnsi="Times New Roman" w:cs="Times New Roman"/>
          <w:b/>
          <w:sz w:val="32"/>
          <w:szCs w:val="32"/>
        </w:rPr>
      </w:pPr>
      <w:bookmarkStart w:id="0" w:name="_Hlk144798223"/>
      <w:r w:rsidRPr="004C47A1">
        <w:rPr>
          <w:rFonts w:ascii="Times New Roman" w:hAnsi="Times New Roman" w:cs="Times New Roman"/>
          <w:b/>
          <w:sz w:val="32"/>
          <w:szCs w:val="32"/>
        </w:rPr>
        <w:t>KWAME NKRUMAH UNIVERSITY OF SCIENCE AND TECHNOLOGY</w:t>
      </w:r>
    </w:p>
    <w:p w14:paraId="4541FA22" w14:textId="77777777" w:rsidR="00CB1A9B" w:rsidRPr="004C47A1" w:rsidRDefault="00CB1A9B" w:rsidP="00CB1A9B">
      <w:pPr>
        <w:pBdr>
          <w:top w:val="triple" w:sz="12" w:space="1" w:color="auto"/>
          <w:left w:val="triple" w:sz="12" w:space="4" w:color="auto"/>
          <w:bottom w:val="triple" w:sz="12" w:space="1" w:color="auto"/>
          <w:right w:val="triple" w:sz="12" w:space="4" w:color="auto"/>
        </w:pBdr>
        <w:jc w:val="center"/>
        <w:rPr>
          <w:rFonts w:ascii="Times New Roman" w:hAnsi="Times New Roman" w:cs="Times New Roman"/>
          <w:b/>
          <w:sz w:val="32"/>
          <w:szCs w:val="32"/>
        </w:rPr>
      </w:pPr>
      <w:r w:rsidRPr="004C47A1">
        <w:rPr>
          <w:rFonts w:ascii="Times New Roman" w:hAnsi="Times New Roman" w:cs="Times New Roman"/>
          <w:b/>
          <w:sz w:val="32"/>
          <w:szCs w:val="32"/>
        </w:rPr>
        <w:t>COLLEGE OF SCIENCE</w:t>
      </w:r>
    </w:p>
    <w:p w14:paraId="0F25CADD" w14:textId="77777777" w:rsidR="00CB1A9B" w:rsidRPr="004C47A1" w:rsidRDefault="00CB1A9B" w:rsidP="00CB1A9B">
      <w:pPr>
        <w:pBdr>
          <w:top w:val="triple" w:sz="12" w:space="1" w:color="auto"/>
          <w:left w:val="triple" w:sz="12" w:space="4" w:color="auto"/>
          <w:bottom w:val="triple" w:sz="12" w:space="1" w:color="auto"/>
          <w:right w:val="triple" w:sz="12" w:space="4" w:color="auto"/>
        </w:pBdr>
        <w:jc w:val="center"/>
        <w:rPr>
          <w:rFonts w:ascii="Times New Roman" w:hAnsi="Times New Roman" w:cs="Times New Roman"/>
          <w:b/>
          <w:sz w:val="32"/>
          <w:szCs w:val="32"/>
        </w:rPr>
      </w:pPr>
      <w:r w:rsidRPr="004C47A1">
        <w:rPr>
          <w:rFonts w:ascii="Times New Roman" w:hAnsi="Times New Roman" w:cs="Times New Roman"/>
          <w:b/>
          <w:sz w:val="32"/>
          <w:szCs w:val="32"/>
        </w:rPr>
        <w:t>FACULTY OF PHYSICAL SCIENCES</w:t>
      </w:r>
    </w:p>
    <w:p w14:paraId="37E431F7" w14:textId="77777777" w:rsidR="00CB1A9B" w:rsidRPr="004C47A1" w:rsidRDefault="00CB1A9B" w:rsidP="00CB1A9B">
      <w:pPr>
        <w:pBdr>
          <w:top w:val="triple" w:sz="12" w:space="1" w:color="auto"/>
          <w:left w:val="triple" w:sz="12" w:space="4" w:color="auto"/>
          <w:bottom w:val="triple" w:sz="12" w:space="1" w:color="auto"/>
          <w:right w:val="triple" w:sz="12" w:space="4" w:color="auto"/>
        </w:pBdr>
        <w:jc w:val="center"/>
        <w:rPr>
          <w:rFonts w:ascii="Times New Roman" w:hAnsi="Times New Roman" w:cs="Times New Roman"/>
          <w:b/>
          <w:sz w:val="32"/>
          <w:szCs w:val="32"/>
        </w:rPr>
      </w:pPr>
      <w:r w:rsidRPr="004C47A1">
        <w:rPr>
          <w:rFonts w:ascii="Times New Roman" w:hAnsi="Times New Roman" w:cs="Times New Roman"/>
          <w:b/>
          <w:sz w:val="32"/>
          <w:szCs w:val="32"/>
        </w:rPr>
        <w:t>DEPARTMENT OF PHYSICS</w:t>
      </w:r>
    </w:p>
    <w:p w14:paraId="485D949E" w14:textId="77777777" w:rsidR="00CB1A9B" w:rsidRPr="004C47A1" w:rsidRDefault="00CB1A9B" w:rsidP="00CB1A9B">
      <w:pPr>
        <w:pBdr>
          <w:top w:val="triple" w:sz="12" w:space="1" w:color="auto"/>
          <w:left w:val="triple" w:sz="12" w:space="4" w:color="auto"/>
          <w:bottom w:val="triple" w:sz="12" w:space="1" w:color="auto"/>
          <w:right w:val="triple" w:sz="12" w:space="4" w:color="auto"/>
        </w:pBdr>
        <w:rPr>
          <w:rFonts w:cstheme="minorHAnsi"/>
          <w:b/>
          <w:sz w:val="32"/>
          <w:szCs w:val="32"/>
        </w:rPr>
      </w:pPr>
      <w:r w:rsidRPr="004C47A1">
        <w:rPr>
          <w:rFonts w:cstheme="minorHAnsi"/>
          <w:b/>
          <w:sz w:val="32"/>
          <w:szCs w:val="32"/>
        </w:rPr>
        <w:t xml:space="preserve">                                                      </w:t>
      </w:r>
    </w:p>
    <w:p w14:paraId="491B3A9A" w14:textId="77777777" w:rsidR="00CB1A9B" w:rsidRPr="004C47A1" w:rsidRDefault="00CB1A9B" w:rsidP="00CB1A9B">
      <w:pPr>
        <w:pBdr>
          <w:top w:val="triple" w:sz="12" w:space="1" w:color="auto"/>
          <w:left w:val="triple" w:sz="12" w:space="4" w:color="auto"/>
          <w:bottom w:val="triple" w:sz="12" w:space="1" w:color="auto"/>
          <w:right w:val="triple" w:sz="12" w:space="4" w:color="auto"/>
        </w:pBdr>
        <w:tabs>
          <w:tab w:val="left" w:pos="450"/>
          <w:tab w:val="center" w:pos="4680"/>
        </w:tabs>
        <w:rPr>
          <w:rFonts w:cstheme="minorHAnsi"/>
          <w:b/>
          <w:sz w:val="32"/>
          <w:szCs w:val="32"/>
        </w:rPr>
      </w:pPr>
      <w:r w:rsidRPr="004C47A1">
        <w:rPr>
          <w:rFonts w:cstheme="minorHAnsi"/>
          <w:b/>
          <w:sz w:val="32"/>
          <w:szCs w:val="32"/>
        </w:rPr>
        <w:tab/>
      </w:r>
      <w:r w:rsidRPr="004C47A1">
        <w:rPr>
          <w:rFonts w:cstheme="minorHAnsi"/>
          <w:b/>
          <w:sz w:val="32"/>
          <w:szCs w:val="32"/>
        </w:rPr>
        <w:tab/>
        <w:t xml:space="preserve"> </w:t>
      </w:r>
      <w:r w:rsidRPr="00416299">
        <w:rPr>
          <w:rFonts w:cstheme="minorHAnsi"/>
          <w:b/>
          <w:noProof/>
          <w:sz w:val="32"/>
          <w:szCs w:val="32"/>
        </w:rPr>
        <w:drawing>
          <wp:inline distT="0" distB="0" distL="0" distR="0" wp14:anchorId="2FB5C807" wp14:editId="6BC79426">
            <wp:extent cx="1485900" cy="2200275"/>
            <wp:effectExtent l="19050" t="0" r="0" b="0"/>
            <wp:docPr id="1" name="Picture 1" descr="C:\Users\LINUX\Pictures\logos\KNUST EM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UX\Pictures\logos\KNUST EMBLEM.png"/>
                    <pic:cNvPicPr>
                      <a:picLocks noChangeAspect="1" noChangeArrowheads="1"/>
                    </pic:cNvPicPr>
                  </pic:nvPicPr>
                  <pic:blipFill>
                    <a:blip r:embed="rId8"/>
                    <a:srcRect/>
                    <a:stretch>
                      <a:fillRect/>
                    </a:stretch>
                  </pic:blipFill>
                  <pic:spPr bwMode="auto">
                    <a:xfrm>
                      <a:off x="0" y="0"/>
                      <a:ext cx="1485900" cy="2200275"/>
                    </a:xfrm>
                    <a:prstGeom prst="rect">
                      <a:avLst/>
                    </a:prstGeom>
                    <a:noFill/>
                    <a:ln w="9525">
                      <a:noFill/>
                      <a:miter lim="800000"/>
                      <a:headEnd/>
                      <a:tailEnd/>
                    </a:ln>
                  </pic:spPr>
                </pic:pic>
              </a:graphicData>
            </a:graphic>
          </wp:inline>
        </w:drawing>
      </w:r>
    </w:p>
    <w:p w14:paraId="34A4118B" w14:textId="77777777" w:rsidR="00CB1A9B" w:rsidRPr="004C47A1" w:rsidRDefault="00CB1A9B" w:rsidP="00CB1A9B">
      <w:pPr>
        <w:pBdr>
          <w:top w:val="triple" w:sz="12" w:space="1" w:color="auto"/>
          <w:left w:val="triple" w:sz="12" w:space="4" w:color="auto"/>
          <w:bottom w:val="triple" w:sz="12" w:space="1" w:color="auto"/>
          <w:right w:val="triple" w:sz="12" w:space="4" w:color="auto"/>
        </w:pBdr>
        <w:tabs>
          <w:tab w:val="left" w:pos="450"/>
          <w:tab w:val="center" w:pos="4680"/>
        </w:tabs>
        <w:jc w:val="center"/>
        <w:rPr>
          <w:rFonts w:ascii="Times New Roman" w:hAnsi="Times New Roman" w:cs="Times New Roman"/>
          <w:b/>
          <w:sz w:val="32"/>
          <w:szCs w:val="32"/>
        </w:rPr>
      </w:pPr>
      <w:r w:rsidRPr="004C47A1">
        <w:rPr>
          <w:rFonts w:ascii="Times New Roman" w:hAnsi="Times New Roman" w:cs="Times New Roman"/>
          <w:b/>
          <w:sz w:val="32"/>
          <w:szCs w:val="32"/>
        </w:rPr>
        <w:t>GROUP B4</w:t>
      </w:r>
    </w:p>
    <w:p w14:paraId="1541D50B" w14:textId="77777777" w:rsidR="00CB1A9B" w:rsidRPr="004C47A1" w:rsidRDefault="00CB1A9B" w:rsidP="00CB1A9B">
      <w:pPr>
        <w:pBdr>
          <w:top w:val="triple" w:sz="12" w:space="1" w:color="auto"/>
          <w:left w:val="triple" w:sz="12" w:space="4" w:color="auto"/>
          <w:bottom w:val="triple" w:sz="12" w:space="1" w:color="auto"/>
          <w:right w:val="triple" w:sz="12" w:space="4" w:color="auto"/>
        </w:pBdr>
        <w:rPr>
          <w:rFonts w:ascii="Times New Roman" w:hAnsi="Times New Roman" w:cs="Times New Roman"/>
          <w:b/>
          <w:sz w:val="28"/>
          <w:szCs w:val="28"/>
          <w:u w:val="single"/>
        </w:rPr>
      </w:pPr>
      <w:r w:rsidRPr="004C47A1">
        <w:rPr>
          <w:rFonts w:ascii="Times New Roman" w:hAnsi="Times New Roman" w:cs="Times New Roman"/>
          <w:b/>
          <w:sz w:val="28"/>
          <w:szCs w:val="28"/>
        </w:rPr>
        <w:t>TITLE:</w:t>
      </w:r>
      <w:r w:rsidRPr="004C47A1">
        <w:rPr>
          <w:rFonts w:ascii="Times New Roman" w:hAnsi="Times New Roman" w:cs="Times New Roman"/>
          <w:b/>
          <w:sz w:val="28"/>
          <w:szCs w:val="28"/>
          <w:u w:val="single"/>
        </w:rPr>
        <w:t xml:space="preserve"> INTEGRATING GHANAIAN SCENERY AND LANDSCAPE INTO A FLIGHT SIMULATOR. CASE STUDY - KUMASI.</w:t>
      </w:r>
    </w:p>
    <w:p w14:paraId="1996CEC8" w14:textId="77777777" w:rsidR="00CB1A9B" w:rsidRPr="004C47A1" w:rsidRDefault="00CB1A9B" w:rsidP="00CB1A9B">
      <w:pPr>
        <w:pBdr>
          <w:top w:val="triple" w:sz="12" w:space="1" w:color="auto"/>
          <w:left w:val="triple" w:sz="12" w:space="4" w:color="auto"/>
          <w:bottom w:val="triple" w:sz="12" w:space="1" w:color="auto"/>
          <w:right w:val="triple" w:sz="12" w:space="4" w:color="auto"/>
        </w:pBdr>
        <w:rPr>
          <w:rFonts w:ascii="Times New Roman" w:hAnsi="Times New Roman" w:cs="Times New Roman"/>
          <w:b/>
          <w:sz w:val="28"/>
          <w:szCs w:val="28"/>
        </w:rPr>
      </w:pPr>
      <w:r w:rsidRPr="004C47A1">
        <w:rPr>
          <w:rFonts w:ascii="Times New Roman" w:hAnsi="Times New Roman" w:cs="Times New Roman"/>
          <w:b/>
          <w:sz w:val="28"/>
          <w:szCs w:val="28"/>
        </w:rPr>
        <w:t>SUPERVISORS: DR. A. BRITWUM AND DR. M. K. E. DONKOR</w:t>
      </w:r>
    </w:p>
    <w:p w14:paraId="49878295" w14:textId="77777777" w:rsidR="00CB1A9B" w:rsidRPr="004C47A1" w:rsidRDefault="00CB1A9B" w:rsidP="00CB1A9B">
      <w:pPr>
        <w:pBdr>
          <w:top w:val="triple" w:sz="12" w:space="1" w:color="auto"/>
          <w:left w:val="triple" w:sz="12" w:space="4" w:color="auto"/>
          <w:bottom w:val="triple" w:sz="12" w:space="1" w:color="auto"/>
          <w:right w:val="triple" w:sz="12" w:space="4" w:color="auto"/>
        </w:pBdr>
        <w:rPr>
          <w:rFonts w:ascii="Times New Roman" w:hAnsi="Times New Roman" w:cs="Times New Roman"/>
          <w:b/>
          <w:sz w:val="28"/>
          <w:szCs w:val="28"/>
          <w:u w:val="single"/>
        </w:rPr>
      </w:pPr>
      <w:r w:rsidRPr="004C47A1">
        <w:rPr>
          <w:rFonts w:ascii="Times New Roman" w:hAnsi="Times New Roman" w:cs="Times New Roman"/>
          <w:b/>
          <w:sz w:val="28"/>
          <w:szCs w:val="28"/>
        </w:rPr>
        <w:t xml:space="preserve">                                        </w:t>
      </w:r>
      <w:r w:rsidRPr="004C47A1">
        <w:rPr>
          <w:rFonts w:ascii="Times New Roman" w:hAnsi="Times New Roman" w:cs="Times New Roman"/>
          <w:b/>
          <w:sz w:val="28"/>
          <w:szCs w:val="28"/>
          <w:u w:val="single"/>
        </w:rPr>
        <w:t>Group Members</w:t>
      </w:r>
    </w:p>
    <w:p w14:paraId="6EA9633F" w14:textId="77777777" w:rsidR="00CB1A9B" w:rsidRPr="004C47A1" w:rsidRDefault="00CB1A9B" w:rsidP="00CB1A9B">
      <w:pPr>
        <w:pBdr>
          <w:top w:val="triple" w:sz="12" w:space="1" w:color="auto"/>
          <w:left w:val="triple" w:sz="12" w:space="4" w:color="auto"/>
          <w:bottom w:val="triple" w:sz="12" w:space="1" w:color="auto"/>
          <w:right w:val="triple" w:sz="12" w:space="4" w:color="auto"/>
        </w:pBdr>
        <w:tabs>
          <w:tab w:val="left" w:pos="5880"/>
        </w:tabs>
        <w:rPr>
          <w:rFonts w:ascii="Times New Roman" w:hAnsi="Times New Roman" w:cs="Times New Roman"/>
          <w:b/>
          <w:sz w:val="28"/>
          <w:szCs w:val="28"/>
        </w:rPr>
      </w:pPr>
      <w:r w:rsidRPr="004C47A1">
        <w:rPr>
          <w:rFonts w:ascii="Times New Roman" w:hAnsi="Times New Roman" w:cs="Times New Roman"/>
          <w:b/>
          <w:sz w:val="28"/>
          <w:szCs w:val="28"/>
        </w:rPr>
        <w:t xml:space="preserve">         Name:                                            </w:t>
      </w:r>
      <w:r w:rsidRPr="004C47A1">
        <w:rPr>
          <w:rFonts w:ascii="Times New Roman" w:hAnsi="Times New Roman" w:cs="Times New Roman"/>
          <w:b/>
          <w:sz w:val="28"/>
          <w:szCs w:val="28"/>
        </w:rPr>
        <w:tab/>
        <w:t>Index No:</w:t>
      </w:r>
    </w:p>
    <w:p w14:paraId="73514EE9" w14:textId="77777777" w:rsidR="00CB1A9B" w:rsidRPr="004C47A1" w:rsidRDefault="00CB1A9B" w:rsidP="00CB1A9B">
      <w:pPr>
        <w:pBdr>
          <w:top w:val="triple" w:sz="12" w:space="1" w:color="auto"/>
          <w:left w:val="triple" w:sz="12" w:space="4" w:color="auto"/>
          <w:bottom w:val="triple" w:sz="12" w:space="1" w:color="auto"/>
          <w:right w:val="triple" w:sz="12" w:space="4" w:color="auto"/>
        </w:pBdr>
        <w:rPr>
          <w:rFonts w:ascii="Times New Roman" w:hAnsi="Times New Roman" w:cs="Times New Roman"/>
          <w:b/>
          <w:sz w:val="28"/>
          <w:szCs w:val="28"/>
        </w:rPr>
      </w:pPr>
      <w:r w:rsidRPr="004C47A1">
        <w:rPr>
          <w:rFonts w:ascii="Times New Roman" w:hAnsi="Times New Roman" w:cs="Times New Roman"/>
          <w:b/>
          <w:sz w:val="28"/>
          <w:szCs w:val="28"/>
        </w:rPr>
        <w:t xml:space="preserve">  OWOO MARVEL NII KWARTEI                        9455619</w:t>
      </w:r>
    </w:p>
    <w:p w14:paraId="114D378F" w14:textId="77777777" w:rsidR="00CB1A9B" w:rsidRPr="004C47A1" w:rsidRDefault="00CB1A9B" w:rsidP="00CB1A9B">
      <w:pPr>
        <w:pBdr>
          <w:top w:val="triple" w:sz="12" w:space="1" w:color="auto"/>
          <w:left w:val="triple" w:sz="12" w:space="4" w:color="auto"/>
          <w:bottom w:val="triple" w:sz="12" w:space="1" w:color="auto"/>
          <w:right w:val="triple" w:sz="12" w:space="4" w:color="auto"/>
        </w:pBdr>
        <w:rPr>
          <w:rFonts w:ascii="Times New Roman" w:hAnsi="Times New Roman" w:cs="Times New Roman"/>
          <w:b/>
          <w:sz w:val="28"/>
          <w:szCs w:val="28"/>
        </w:rPr>
      </w:pPr>
      <w:r w:rsidRPr="004C47A1">
        <w:rPr>
          <w:rFonts w:ascii="Times New Roman" w:hAnsi="Times New Roman" w:cs="Times New Roman"/>
          <w:b/>
          <w:sz w:val="28"/>
          <w:szCs w:val="28"/>
        </w:rPr>
        <w:t xml:space="preserve">  AZAMETSI ISHMAEL KWEKU                          9448219</w:t>
      </w:r>
    </w:p>
    <w:p w14:paraId="5A59269D" w14:textId="77777777" w:rsidR="00CB1A9B" w:rsidRPr="004C47A1" w:rsidRDefault="00CB1A9B" w:rsidP="00CB1A9B">
      <w:pPr>
        <w:pBdr>
          <w:top w:val="triple" w:sz="12" w:space="1" w:color="auto"/>
          <w:left w:val="triple" w:sz="12" w:space="4" w:color="auto"/>
          <w:bottom w:val="triple" w:sz="12" w:space="1" w:color="auto"/>
          <w:right w:val="triple" w:sz="12" w:space="4" w:color="auto"/>
        </w:pBdr>
        <w:tabs>
          <w:tab w:val="left" w:pos="5910"/>
        </w:tabs>
        <w:rPr>
          <w:rFonts w:ascii="Times New Roman" w:hAnsi="Times New Roman" w:cs="Times New Roman"/>
          <w:b/>
          <w:sz w:val="28"/>
          <w:szCs w:val="28"/>
        </w:rPr>
      </w:pPr>
      <w:r w:rsidRPr="004C47A1">
        <w:rPr>
          <w:rFonts w:ascii="Times New Roman" w:hAnsi="Times New Roman" w:cs="Times New Roman"/>
          <w:b/>
          <w:sz w:val="28"/>
          <w:szCs w:val="28"/>
        </w:rPr>
        <w:t xml:space="preserve">  AARON TEYE PINTO                                            9456719</w:t>
      </w:r>
    </w:p>
    <w:p w14:paraId="292B41AF" w14:textId="77777777" w:rsidR="00CB1A9B" w:rsidRPr="004C47A1" w:rsidRDefault="00CB1A9B" w:rsidP="00CB1A9B">
      <w:pPr>
        <w:pBdr>
          <w:top w:val="triple" w:sz="12" w:space="1" w:color="auto"/>
          <w:left w:val="triple" w:sz="12" w:space="4" w:color="auto"/>
          <w:bottom w:val="triple" w:sz="12" w:space="1" w:color="auto"/>
          <w:right w:val="triple" w:sz="12" w:space="4" w:color="auto"/>
        </w:pBdr>
        <w:rPr>
          <w:rFonts w:cstheme="minorHAnsi"/>
          <w:b/>
          <w:sz w:val="28"/>
          <w:szCs w:val="28"/>
        </w:rPr>
      </w:pPr>
      <w:r w:rsidRPr="004C47A1">
        <w:rPr>
          <w:rFonts w:ascii="Times New Roman" w:hAnsi="Times New Roman" w:cs="Times New Roman"/>
          <w:b/>
          <w:sz w:val="28"/>
          <w:szCs w:val="28"/>
        </w:rPr>
        <w:t xml:space="preserve">  GIDISU PRINCE</w:t>
      </w:r>
      <w:r w:rsidRPr="004C47A1">
        <w:rPr>
          <w:rFonts w:cstheme="minorHAnsi"/>
          <w:b/>
          <w:sz w:val="28"/>
          <w:szCs w:val="28"/>
        </w:rPr>
        <w:t xml:space="preserve">                                                           </w:t>
      </w:r>
      <w:r w:rsidRPr="004C47A1">
        <w:rPr>
          <w:rFonts w:ascii="Times New Roman" w:hAnsi="Times New Roman" w:cs="Times New Roman"/>
          <w:b/>
          <w:sz w:val="28"/>
          <w:szCs w:val="28"/>
        </w:rPr>
        <w:t>9451119</w:t>
      </w:r>
    </w:p>
    <w:p w14:paraId="7B839895" w14:textId="77777777" w:rsidR="00CB1A9B" w:rsidRPr="004C47A1" w:rsidRDefault="00CB1A9B" w:rsidP="00CB1A9B">
      <w:pPr>
        <w:pBdr>
          <w:top w:val="triple" w:sz="12" w:space="1" w:color="auto"/>
          <w:left w:val="triple" w:sz="12" w:space="4" w:color="auto"/>
          <w:bottom w:val="triple" w:sz="12" w:space="1" w:color="auto"/>
          <w:right w:val="triple" w:sz="12" w:space="4" w:color="auto"/>
        </w:pBdr>
        <w:rPr>
          <w:b/>
          <w:bCs/>
          <w:sz w:val="24"/>
          <w:szCs w:val="24"/>
        </w:rPr>
      </w:pPr>
    </w:p>
    <w:p w14:paraId="02818D4F" w14:textId="77777777" w:rsidR="00CB1A9B" w:rsidRPr="004C47A1" w:rsidRDefault="00CB1A9B" w:rsidP="00CB1A9B">
      <w:pPr>
        <w:rPr>
          <w:rFonts w:ascii="Times New Roman" w:hAnsi="Times New Roman" w:cs="Times New Roman"/>
          <w:b/>
          <w:bCs/>
          <w:sz w:val="24"/>
          <w:szCs w:val="24"/>
        </w:rPr>
      </w:pPr>
    </w:p>
    <w:bookmarkEnd w:id="0"/>
    <w:p w14:paraId="222E6F76" w14:textId="6A76C4ED" w:rsidR="00F41B79" w:rsidRDefault="00F41B79" w:rsidP="0030613B">
      <w:pPr>
        <w:jc w:val="center"/>
        <w:rPr>
          <w:rFonts w:ascii="Times New Roman" w:hAnsi="Times New Roman" w:cs="Times New Roman"/>
          <w:b/>
          <w:bCs/>
          <w:sz w:val="24"/>
          <w:szCs w:val="24"/>
        </w:rPr>
        <w:sectPr w:rsidR="00F41B79" w:rsidSect="00F41B79">
          <w:footerReference w:type="default" r:id="rId9"/>
          <w:pgSz w:w="12240" w:h="15840"/>
          <w:pgMar w:top="1440" w:right="1440" w:bottom="1440" w:left="1440" w:header="720" w:footer="720" w:gutter="0"/>
          <w:pgNumType w:fmt="lowerRoman" w:start="1"/>
          <w:cols w:space="720"/>
          <w:docGrid w:linePitch="360"/>
        </w:sectPr>
      </w:pPr>
    </w:p>
    <w:p w14:paraId="6824DD31" w14:textId="06921432" w:rsidR="00CB1A9B" w:rsidRPr="008B1AD0" w:rsidRDefault="00CB1A9B" w:rsidP="00120699">
      <w:pPr>
        <w:pStyle w:val="Heading1"/>
        <w:jc w:val="center"/>
        <w:rPr>
          <w:rFonts w:ascii="Times New Roman" w:hAnsi="Times New Roman" w:cs="Times New Roman"/>
          <w:b/>
          <w:bCs/>
          <w:color w:val="auto"/>
          <w:sz w:val="24"/>
          <w:szCs w:val="24"/>
        </w:rPr>
      </w:pPr>
      <w:bookmarkStart w:id="1" w:name="_Toc145580469"/>
      <w:r w:rsidRPr="008B1AD0">
        <w:rPr>
          <w:rFonts w:ascii="Times New Roman" w:hAnsi="Times New Roman" w:cs="Times New Roman"/>
          <w:b/>
          <w:bCs/>
          <w:color w:val="auto"/>
          <w:sz w:val="24"/>
          <w:szCs w:val="24"/>
        </w:rPr>
        <w:lastRenderedPageBreak/>
        <w:t>DECLARATION</w:t>
      </w:r>
      <w:bookmarkEnd w:id="1"/>
    </w:p>
    <w:p w14:paraId="5DED1198" w14:textId="77777777" w:rsidR="006D0DD3" w:rsidRDefault="006D0DD3" w:rsidP="006D0DD3">
      <w:pPr>
        <w:jc w:val="both"/>
        <w:rPr>
          <w:rFonts w:ascii="Times New Roman" w:hAnsi="Times New Roman" w:cs="Times New Roman"/>
          <w:sz w:val="24"/>
          <w:szCs w:val="24"/>
        </w:rPr>
      </w:pPr>
      <w:r w:rsidRPr="006D0DD3">
        <w:rPr>
          <w:rFonts w:ascii="Times New Roman" w:hAnsi="Times New Roman" w:cs="Times New Roman"/>
          <w:sz w:val="24"/>
          <w:szCs w:val="24"/>
        </w:rPr>
        <w:t>We</w:t>
      </w:r>
      <w:r w:rsidRPr="006D0DD3">
        <w:rPr>
          <w:rFonts w:ascii="Times New Roman" w:hAnsi="Times New Roman" w:cs="Times New Roman"/>
          <w:spacing w:val="-18"/>
          <w:sz w:val="24"/>
          <w:szCs w:val="24"/>
        </w:rPr>
        <w:t xml:space="preserve"> </w:t>
      </w:r>
      <w:r w:rsidRPr="006D0DD3">
        <w:rPr>
          <w:rFonts w:ascii="Times New Roman" w:hAnsi="Times New Roman" w:cs="Times New Roman"/>
          <w:sz w:val="24"/>
          <w:szCs w:val="24"/>
        </w:rPr>
        <w:t>declare</w:t>
      </w:r>
      <w:r w:rsidRPr="006D0DD3">
        <w:rPr>
          <w:rFonts w:ascii="Times New Roman" w:hAnsi="Times New Roman" w:cs="Times New Roman"/>
          <w:spacing w:val="-18"/>
          <w:sz w:val="24"/>
          <w:szCs w:val="24"/>
        </w:rPr>
        <w:t xml:space="preserve"> </w:t>
      </w:r>
      <w:r w:rsidRPr="006D0DD3">
        <w:rPr>
          <w:rFonts w:ascii="Times New Roman" w:hAnsi="Times New Roman" w:cs="Times New Roman"/>
          <w:sz w:val="24"/>
          <w:szCs w:val="24"/>
        </w:rPr>
        <w:t>that</w:t>
      </w:r>
      <w:r w:rsidRPr="006D0DD3">
        <w:rPr>
          <w:rFonts w:ascii="Times New Roman" w:hAnsi="Times New Roman" w:cs="Times New Roman"/>
          <w:spacing w:val="-18"/>
          <w:sz w:val="24"/>
          <w:szCs w:val="24"/>
        </w:rPr>
        <w:t xml:space="preserve"> </w:t>
      </w:r>
      <w:r w:rsidRPr="006D0DD3">
        <w:rPr>
          <w:rFonts w:ascii="Times New Roman" w:hAnsi="Times New Roman" w:cs="Times New Roman"/>
          <w:sz w:val="24"/>
          <w:szCs w:val="24"/>
        </w:rPr>
        <w:t>this</w:t>
      </w:r>
      <w:r w:rsidRPr="006D0DD3">
        <w:rPr>
          <w:rFonts w:ascii="Times New Roman" w:hAnsi="Times New Roman" w:cs="Times New Roman"/>
          <w:spacing w:val="-18"/>
          <w:sz w:val="24"/>
          <w:szCs w:val="24"/>
        </w:rPr>
        <w:t xml:space="preserve"> </w:t>
      </w:r>
      <w:r w:rsidRPr="006D0DD3">
        <w:rPr>
          <w:rFonts w:ascii="Times New Roman" w:hAnsi="Times New Roman" w:cs="Times New Roman"/>
          <w:sz w:val="24"/>
          <w:szCs w:val="24"/>
        </w:rPr>
        <w:t>work</w:t>
      </w:r>
      <w:r w:rsidRPr="006D0DD3">
        <w:rPr>
          <w:rFonts w:ascii="Times New Roman" w:hAnsi="Times New Roman" w:cs="Times New Roman"/>
          <w:spacing w:val="-18"/>
          <w:sz w:val="24"/>
          <w:szCs w:val="24"/>
        </w:rPr>
        <w:t xml:space="preserve"> </w:t>
      </w:r>
      <w:r w:rsidRPr="006D0DD3">
        <w:rPr>
          <w:rFonts w:ascii="Times New Roman" w:hAnsi="Times New Roman" w:cs="Times New Roman"/>
          <w:sz w:val="24"/>
          <w:szCs w:val="24"/>
        </w:rPr>
        <w:t>is</w:t>
      </w:r>
      <w:r w:rsidRPr="006D0DD3">
        <w:rPr>
          <w:rFonts w:ascii="Times New Roman" w:hAnsi="Times New Roman" w:cs="Times New Roman"/>
          <w:spacing w:val="-18"/>
          <w:sz w:val="24"/>
          <w:szCs w:val="24"/>
        </w:rPr>
        <w:t xml:space="preserve"> </w:t>
      </w:r>
      <w:r w:rsidRPr="006D0DD3">
        <w:rPr>
          <w:rFonts w:ascii="Times New Roman" w:hAnsi="Times New Roman" w:cs="Times New Roman"/>
          <w:sz w:val="24"/>
          <w:szCs w:val="24"/>
        </w:rPr>
        <w:t>our</w:t>
      </w:r>
      <w:r w:rsidRPr="006D0DD3">
        <w:rPr>
          <w:rFonts w:ascii="Times New Roman" w:hAnsi="Times New Roman" w:cs="Times New Roman"/>
          <w:spacing w:val="-18"/>
          <w:sz w:val="24"/>
          <w:szCs w:val="24"/>
        </w:rPr>
        <w:t xml:space="preserve"> </w:t>
      </w:r>
      <w:r w:rsidRPr="006D0DD3">
        <w:rPr>
          <w:rFonts w:ascii="Times New Roman" w:hAnsi="Times New Roman" w:cs="Times New Roman"/>
          <w:sz w:val="24"/>
          <w:szCs w:val="24"/>
        </w:rPr>
        <w:t>original</w:t>
      </w:r>
      <w:r w:rsidRPr="006D0DD3">
        <w:rPr>
          <w:rFonts w:ascii="Times New Roman" w:hAnsi="Times New Roman" w:cs="Times New Roman"/>
          <w:spacing w:val="-18"/>
          <w:sz w:val="24"/>
          <w:szCs w:val="24"/>
        </w:rPr>
        <w:t xml:space="preserve"> </w:t>
      </w:r>
      <w:r w:rsidRPr="006D0DD3">
        <w:rPr>
          <w:rFonts w:ascii="Times New Roman" w:hAnsi="Times New Roman" w:cs="Times New Roman"/>
          <w:sz w:val="24"/>
          <w:szCs w:val="24"/>
        </w:rPr>
        <w:t>work</w:t>
      </w:r>
      <w:r w:rsidRPr="006D0DD3">
        <w:rPr>
          <w:rFonts w:ascii="Times New Roman" w:hAnsi="Times New Roman" w:cs="Times New Roman"/>
          <w:spacing w:val="-18"/>
          <w:sz w:val="24"/>
          <w:szCs w:val="24"/>
        </w:rPr>
        <w:t xml:space="preserve"> </w:t>
      </w:r>
      <w:r w:rsidRPr="006D0DD3">
        <w:rPr>
          <w:rFonts w:ascii="Times New Roman" w:hAnsi="Times New Roman" w:cs="Times New Roman"/>
          <w:sz w:val="24"/>
          <w:szCs w:val="24"/>
        </w:rPr>
        <w:t>submi</w:t>
      </w:r>
      <w:r>
        <w:rPr>
          <w:rFonts w:ascii="Times New Roman" w:hAnsi="Times New Roman" w:cs="Times New Roman"/>
          <w:sz w:val="24"/>
          <w:szCs w:val="24"/>
        </w:rPr>
        <w:t>tt</w:t>
      </w:r>
      <w:r w:rsidRPr="006D0DD3">
        <w:rPr>
          <w:rFonts w:ascii="Times New Roman" w:hAnsi="Times New Roman" w:cs="Times New Roman"/>
          <w:sz w:val="24"/>
          <w:szCs w:val="24"/>
        </w:rPr>
        <w:t>ed</w:t>
      </w:r>
      <w:r w:rsidRPr="006D0DD3">
        <w:rPr>
          <w:rFonts w:ascii="Times New Roman" w:hAnsi="Times New Roman" w:cs="Times New Roman"/>
          <w:spacing w:val="-7"/>
          <w:sz w:val="24"/>
          <w:szCs w:val="24"/>
        </w:rPr>
        <w:t xml:space="preserve"> </w:t>
      </w:r>
      <w:r w:rsidRPr="006D0DD3">
        <w:rPr>
          <w:rFonts w:ascii="Times New Roman" w:hAnsi="Times New Roman" w:cs="Times New Roman"/>
          <w:sz w:val="24"/>
          <w:szCs w:val="24"/>
        </w:rPr>
        <w:t>as</w:t>
      </w:r>
      <w:r w:rsidRPr="006D0DD3">
        <w:rPr>
          <w:rFonts w:ascii="Times New Roman" w:hAnsi="Times New Roman" w:cs="Times New Roman"/>
          <w:spacing w:val="-18"/>
          <w:sz w:val="24"/>
          <w:szCs w:val="24"/>
        </w:rPr>
        <w:t xml:space="preserve"> </w:t>
      </w:r>
      <w:r w:rsidRPr="006D0DD3">
        <w:rPr>
          <w:rFonts w:ascii="Times New Roman" w:hAnsi="Times New Roman" w:cs="Times New Roman"/>
          <w:sz w:val="24"/>
          <w:szCs w:val="24"/>
        </w:rPr>
        <w:t>partial</w:t>
      </w:r>
      <w:r w:rsidRPr="006D0DD3">
        <w:rPr>
          <w:rFonts w:ascii="Times New Roman" w:hAnsi="Times New Roman" w:cs="Times New Roman"/>
          <w:spacing w:val="5"/>
          <w:sz w:val="24"/>
          <w:szCs w:val="24"/>
        </w:rPr>
        <w:t xml:space="preserve"> </w:t>
      </w:r>
      <w:r w:rsidRPr="006D0DD3">
        <w:rPr>
          <w:rFonts w:ascii="Times New Roman" w:hAnsi="Times New Roman" w:cs="Times New Roman"/>
          <w:sz w:val="24"/>
          <w:szCs w:val="24"/>
        </w:rPr>
        <w:t>fulfilment for</w:t>
      </w:r>
      <w:r w:rsidRPr="006D0DD3">
        <w:rPr>
          <w:rFonts w:ascii="Times New Roman" w:hAnsi="Times New Roman" w:cs="Times New Roman"/>
          <w:spacing w:val="-18"/>
          <w:sz w:val="24"/>
          <w:szCs w:val="24"/>
        </w:rPr>
        <w:t xml:space="preserve"> </w:t>
      </w:r>
      <w:r w:rsidRPr="006D0DD3">
        <w:rPr>
          <w:rFonts w:ascii="Times New Roman" w:hAnsi="Times New Roman" w:cs="Times New Roman"/>
          <w:sz w:val="24"/>
          <w:szCs w:val="24"/>
        </w:rPr>
        <w:t>a</w:t>
      </w:r>
      <w:r w:rsidRPr="006D0DD3">
        <w:rPr>
          <w:rFonts w:ascii="Times New Roman" w:hAnsi="Times New Roman" w:cs="Times New Roman"/>
          <w:spacing w:val="-18"/>
          <w:sz w:val="24"/>
          <w:szCs w:val="24"/>
        </w:rPr>
        <w:t xml:space="preserve"> </w:t>
      </w:r>
      <w:r w:rsidRPr="006D0DD3">
        <w:rPr>
          <w:rFonts w:ascii="Times New Roman" w:hAnsi="Times New Roman" w:cs="Times New Roman"/>
          <w:sz w:val="24"/>
          <w:szCs w:val="24"/>
        </w:rPr>
        <w:t>degree</w:t>
      </w:r>
      <w:r w:rsidRPr="006D0DD3">
        <w:rPr>
          <w:rFonts w:ascii="Times New Roman" w:hAnsi="Times New Roman" w:cs="Times New Roman"/>
          <w:spacing w:val="-18"/>
          <w:sz w:val="24"/>
          <w:szCs w:val="24"/>
        </w:rPr>
        <w:t xml:space="preserve"> </w:t>
      </w:r>
      <w:r w:rsidRPr="006D0DD3">
        <w:rPr>
          <w:rFonts w:ascii="Times New Roman" w:hAnsi="Times New Roman" w:cs="Times New Roman"/>
          <w:sz w:val="24"/>
          <w:szCs w:val="24"/>
        </w:rPr>
        <w:t xml:space="preserve">course </w:t>
      </w:r>
      <w:r w:rsidRPr="006D0DD3">
        <w:rPr>
          <w:rFonts w:ascii="Times New Roman" w:hAnsi="Times New Roman" w:cs="Times New Roman"/>
          <w:spacing w:val="-8"/>
          <w:position w:val="2"/>
          <w:sz w:val="24"/>
          <w:szCs w:val="24"/>
        </w:rPr>
        <w:t>in</w:t>
      </w:r>
      <w:r w:rsidRPr="006D0DD3">
        <w:rPr>
          <w:rFonts w:ascii="Times New Roman" w:hAnsi="Times New Roman" w:cs="Times New Roman"/>
          <w:spacing w:val="-21"/>
          <w:position w:val="2"/>
          <w:sz w:val="24"/>
          <w:szCs w:val="24"/>
        </w:rPr>
        <w:t xml:space="preserve"> </w:t>
      </w:r>
      <w:proofErr w:type="spellStart"/>
      <w:r w:rsidRPr="006D0DD3">
        <w:rPr>
          <w:rFonts w:ascii="Times New Roman" w:hAnsi="Times New Roman" w:cs="Times New Roman"/>
          <w:spacing w:val="-8"/>
          <w:position w:val="2"/>
          <w:sz w:val="24"/>
          <w:szCs w:val="24"/>
        </w:rPr>
        <w:t>Bsc</w:t>
      </w:r>
      <w:proofErr w:type="spellEnd"/>
      <w:r w:rsidRPr="006D0DD3">
        <w:rPr>
          <w:rFonts w:ascii="Times New Roman" w:hAnsi="Times New Roman" w:cs="Times New Roman"/>
          <w:spacing w:val="-21"/>
          <w:position w:val="2"/>
          <w:sz w:val="24"/>
          <w:szCs w:val="24"/>
        </w:rPr>
        <w:t xml:space="preserve"> </w:t>
      </w:r>
      <w:r w:rsidRPr="006D0DD3">
        <w:rPr>
          <w:rFonts w:ascii="Times New Roman" w:hAnsi="Times New Roman" w:cs="Times New Roman"/>
          <w:spacing w:val="-8"/>
          <w:position w:val="2"/>
          <w:sz w:val="24"/>
          <w:szCs w:val="24"/>
        </w:rPr>
        <w:t>Physics</w:t>
      </w:r>
      <w:r w:rsidRPr="006D0DD3">
        <w:rPr>
          <w:rFonts w:ascii="Times New Roman" w:hAnsi="Times New Roman" w:cs="Times New Roman"/>
          <w:spacing w:val="-21"/>
          <w:position w:val="2"/>
          <w:sz w:val="24"/>
          <w:szCs w:val="24"/>
        </w:rPr>
        <w:t xml:space="preserve"> </w:t>
      </w:r>
      <w:r w:rsidRPr="006D0DD3">
        <w:rPr>
          <w:rFonts w:ascii="Times New Roman" w:hAnsi="Times New Roman" w:cs="Times New Roman"/>
          <w:spacing w:val="-8"/>
          <w:position w:val="2"/>
          <w:sz w:val="24"/>
          <w:szCs w:val="24"/>
        </w:rPr>
        <w:t>in</w:t>
      </w:r>
      <w:r w:rsidRPr="006D0DD3">
        <w:rPr>
          <w:rFonts w:ascii="Times New Roman" w:hAnsi="Times New Roman" w:cs="Times New Roman"/>
          <w:spacing w:val="-20"/>
          <w:position w:val="2"/>
          <w:sz w:val="24"/>
          <w:szCs w:val="24"/>
        </w:rPr>
        <w:t xml:space="preserve"> </w:t>
      </w:r>
      <w:r w:rsidRPr="006D0DD3">
        <w:rPr>
          <w:rFonts w:ascii="Times New Roman" w:hAnsi="Times New Roman" w:cs="Times New Roman"/>
          <w:spacing w:val="-8"/>
          <w:position w:val="2"/>
          <w:sz w:val="24"/>
          <w:szCs w:val="24"/>
        </w:rPr>
        <w:t>the</w:t>
      </w:r>
      <w:r w:rsidRPr="006D0DD3">
        <w:rPr>
          <w:rFonts w:ascii="Times New Roman" w:hAnsi="Times New Roman" w:cs="Times New Roman"/>
          <w:spacing w:val="-21"/>
          <w:position w:val="2"/>
          <w:sz w:val="24"/>
          <w:szCs w:val="24"/>
        </w:rPr>
        <w:t xml:space="preserve"> </w:t>
      </w:r>
      <w:r w:rsidRPr="006D0DD3">
        <w:rPr>
          <w:rFonts w:ascii="Times New Roman" w:hAnsi="Times New Roman" w:cs="Times New Roman"/>
          <w:spacing w:val="-8"/>
          <w:position w:val="2"/>
          <w:sz w:val="24"/>
          <w:szCs w:val="24"/>
        </w:rPr>
        <w:t>Kwam</w:t>
      </w:r>
      <w:r w:rsidRPr="006D0DD3">
        <w:rPr>
          <w:rFonts w:ascii="Times New Roman" w:hAnsi="Times New Roman" w:cs="Times New Roman"/>
          <w:spacing w:val="-8"/>
          <w:sz w:val="24"/>
          <w:szCs w:val="24"/>
        </w:rPr>
        <w:t>e</w:t>
      </w:r>
      <w:r w:rsidRPr="006D0DD3">
        <w:rPr>
          <w:rFonts w:ascii="Times New Roman" w:hAnsi="Times New Roman" w:cs="Times New Roman"/>
          <w:spacing w:val="-21"/>
          <w:sz w:val="24"/>
          <w:szCs w:val="24"/>
        </w:rPr>
        <w:t xml:space="preserve"> </w:t>
      </w:r>
      <w:r w:rsidRPr="006D0DD3">
        <w:rPr>
          <w:rFonts w:ascii="Times New Roman" w:hAnsi="Times New Roman" w:cs="Times New Roman"/>
          <w:spacing w:val="-8"/>
          <w:position w:val="2"/>
          <w:sz w:val="24"/>
          <w:szCs w:val="24"/>
        </w:rPr>
        <w:t>Nkrumah</w:t>
      </w:r>
      <w:r w:rsidRPr="006D0DD3">
        <w:rPr>
          <w:rFonts w:ascii="Times New Roman" w:hAnsi="Times New Roman" w:cs="Times New Roman"/>
          <w:spacing w:val="-21"/>
          <w:position w:val="2"/>
          <w:sz w:val="24"/>
          <w:szCs w:val="24"/>
        </w:rPr>
        <w:t xml:space="preserve"> </w:t>
      </w:r>
      <w:r w:rsidRPr="006D0DD3">
        <w:rPr>
          <w:rFonts w:ascii="Times New Roman" w:hAnsi="Times New Roman" w:cs="Times New Roman"/>
          <w:spacing w:val="-8"/>
          <w:position w:val="2"/>
          <w:sz w:val="24"/>
          <w:szCs w:val="24"/>
        </w:rPr>
        <w:t>University</w:t>
      </w:r>
      <w:r w:rsidRPr="006D0DD3">
        <w:rPr>
          <w:rFonts w:ascii="Times New Roman" w:hAnsi="Times New Roman" w:cs="Times New Roman"/>
          <w:spacing w:val="-20"/>
          <w:position w:val="2"/>
          <w:sz w:val="24"/>
          <w:szCs w:val="24"/>
        </w:rPr>
        <w:t xml:space="preserve"> </w:t>
      </w:r>
      <w:r w:rsidRPr="006D0DD3">
        <w:rPr>
          <w:rFonts w:ascii="Times New Roman" w:hAnsi="Times New Roman" w:cs="Times New Roman"/>
          <w:spacing w:val="-8"/>
          <w:position w:val="2"/>
          <w:sz w:val="24"/>
          <w:szCs w:val="24"/>
        </w:rPr>
        <w:t>of</w:t>
      </w:r>
      <w:r w:rsidRPr="006D0DD3">
        <w:rPr>
          <w:rFonts w:ascii="Times New Roman" w:hAnsi="Times New Roman" w:cs="Times New Roman"/>
          <w:spacing w:val="-21"/>
          <w:position w:val="2"/>
          <w:sz w:val="24"/>
          <w:szCs w:val="24"/>
        </w:rPr>
        <w:t xml:space="preserve"> </w:t>
      </w:r>
      <w:r w:rsidRPr="006D0DD3">
        <w:rPr>
          <w:rFonts w:ascii="Times New Roman" w:hAnsi="Times New Roman" w:cs="Times New Roman"/>
          <w:spacing w:val="-8"/>
          <w:position w:val="2"/>
          <w:sz w:val="24"/>
          <w:szCs w:val="24"/>
        </w:rPr>
        <w:t>Science</w:t>
      </w:r>
      <w:r w:rsidRPr="006D0DD3">
        <w:rPr>
          <w:rFonts w:ascii="Times New Roman" w:hAnsi="Times New Roman" w:cs="Times New Roman"/>
          <w:spacing w:val="-21"/>
          <w:position w:val="2"/>
          <w:sz w:val="24"/>
          <w:szCs w:val="24"/>
        </w:rPr>
        <w:t xml:space="preserve"> </w:t>
      </w:r>
      <w:r w:rsidRPr="006D0DD3">
        <w:rPr>
          <w:rFonts w:ascii="Times New Roman" w:hAnsi="Times New Roman" w:cs="Times New Roman"/>
          <w:spacing w:val="-8"/>
          <w:position w:val="2"/>
          <w:sz w:val="24"/>
          <w:szCs w:val="24"/>
        </w:rPr>
        <w:t>and</w:t>
      </w:r>
      <w:r w:rsidRPr="006D0DD3">
        <w:rPr>
          <w:rFonts w:ascii="Times New Roman" w:hAnsi="Times New Roman" w:cs="Times New Roman"/>
          <w:spacing w:val="-21"/>
          <w:position w:val="2"/>
          <w:sz w:val="24"/>
          <w:szCs w:val="24"/>
        </w:rPr>
        <w:t xml:space="preserve"> </w:t>
      </w:r>
      <w:r w:rsidRPr="006D0DD3">
        <w:rPr>
          <w:rFonts w:ascii="Times New Roman" w:hAnsi="Times New Roman" w:cs="Times New Roman"/>
          <w:spacing w:val="-8"/>
          <w:sz w:val="24"/>
          <w:szCs w:val="24"/>
        </w:rPr>
        <w:t>T</w:t>
      </w:r>
      <w:r>
        <w:rPr>
          <w:rFonts w:ascii="Times New Roman" w:hAnsi="Times New Roman" w:cs="Times New Roman"/>
          <w:spacing w:val="-8"/>
          <w:sz w:val="24"/>
          <w:szCs w:val="24"/>
        </w:rPr>
        <w:t>echnology</w:t>
      </w:r>
      <w:r w:rsidRPr="006D0DD3">
        <w:rPr>
          <w:rFonts w:ascii="Times New Roman" w:hAnsi="Times New Roman" w:cs="Times New Roman"/>
          <w:spacing w:val="-8"/>
          <w:position w:val="3"/>
          <w:sz w:val="24"/>
          <w:szCs w:val="24"/>
        </w:rPr>
        <w:t>.</w:t>
      </w:r>
      <w:r w:rsidRPr="006D0DD3">
        <w:rPr>
          <w:rFonts w:ascii="Times New Roman" w:hAnsi="Times New Roman" w:cs="Times New Roman"/>
          <w:spacing w:val="-20"/>
          <w:position w:val="3"/>
          <w:sz w:val="24"/>
          <w:szCs w:val="24"/>
        </w:rPr>
        <w:t xml:space="preserve"> </w:t>
      </w:r>
      <w:r w:rsidRPr="006D0DD3">
        <w:rPr>
          <w:rFonts w:ascii="Times New Roman" w:hAnsi="Times New Roman" w:cs="Times New Roman"/>
          <w:spacing w:val="-8"/>
          <w:position w:val="2"/>
          <w:sz w:val="24"/>
          <w:szCs w:val="24"/>
        </w:rPr>
        <w:t>This</w:t>
      </w:r>
      <w:r w:rsidRPr="006D0DD3">
        <w:rPr>
          <w:rFonts w:ascii="Times New Roman" w:hAnsi="Times New Roman" w:cs="Times New Roman"/>
          <w:spacing w:val="-11"/>
          <w:position w:val="2"/>
          <w:sz w:val="24"/>
          <w:szCs w:val="24"/>
        </w:rPr>
        <w:t xml:space="preserve"> </w:t>
      </w:r>
      <w:r w:rsidRPr="006D0DD3">
        <w:rPr>
          <w:rFonts w:ascii="Times New Roman" w:hAnsi="Times New Roman" w:cs="Times New Roman"/>
          <w:spacing w:val="-8"/>
          <w:position w:val="2"/>
          <w:sz w:val="24"/>
          <w:szCs w:val="24"/>
        </w:rPr>
        <w:t>work</w:t>
      </w:r>
      <w:r w:rsidRPr="006D0DD3">
        <w:rPr>
          <w:rFonts w:ascii="Times New Roman" w:hAnsi="Times New Roman" w:cs="Times New Roman"/>
          <w:spacing w:val="-11"/>
          <w:position w:val="2"/>
          <w:sz w:val="24"/>
          <w:szCs w:val="24"/>
        </w:rPr>
        <w:t xml:space="preserve"> </w:t>
      </w:r>
      <w:r w:rsidRPr="006D0DD3">
        <w:rPr>
          <w:rFonts w:ascii="Times New Roman" w:hAnsi="Times New Roman" w:cs="Times New Roman"/>
          <w:spacing w:val="-8"/>
          <w:position w:val="2"/>
          <w:sz w:val="24"/>
          <w:szCs w:val="24"/>
        </w:rPr>
        <w:t>has</w:t>
      </w:r>
      <w:r w:rsidRPr="006D0DD3">
        <w:rPr>
          <w:rFonts w:ascii="Times New Roman" w:hAnsi="Times New Roman" w:cs="Times New Roman"/>
          <w:position w:val="2"/>
          <w:sz w:val="24"/>
          <w:szCs w:val="24"/>
        </w:rPr>
        <w:t xml:space="preserve"> </w:t>
      </w:r>
      <w:r w:rsidRPr="006D0DD3">
        <w:rPr>
          <w:rFonts w:ascii="Times New Roman" w:hAnsi="Times New Roman" w:cs="Times New Roman"/>
          <w:spacing w:val="-8"/>
          <w:position w:val="2"/>
          <w:sz w:val="24"/>
          <w:szCs w:val="24"/>
        </w:rPr>
        <w:t xml:space="preserve">been </w:t>
      </w:r>
      <w:r w:rsidRPr="006D0DD3">
        <w:rPr>
          <w:rFonts w:ascii="Times New Roman" w:hAnsi="Times New Roman" w:cs="Times New Roman"/>
          <w:spacing w:val="-10"/>
          <w:position w:val="1"/>
          <w:sz w:val="24"/>
          <w:szCs w:val="24"/>
        </w:rPr>
        <w:t>presented</w:t>
      </w:r>
      <w:r w:rsidRPr="006D0DD3">
        <w:rPr>
          <w:rFonts w:ascii="Times New Roman" w:hAnsi="Times New Roman" w:cs="Times New Roman"/>
          <w:spacing w:val="-20"/>
          <w:position w:val="1"/>
          <w:sz w:val="24"/>
          <w:szCs w:val="24"/>
        </w:rPr>
        <w:t xml:space="preserve"> </w:t>
      </w:r>
      <w:r w:rsidRPr="006D0DD3">
        <w:rPr>
          <w:rFonts w:ascii="Times New Roman" w:hAnsi="Times New Roman" w:cs="Times New Roman"/>
          <w:spacing w:val="-10"/>
          <w:position w:val="1"/>
          <w:sz w:val="24"/>
          <w:szCs w:val="24"/>
        </w:rPr>
        <w:t>for</w:t>
      </w:r>
      <w:r w:rsidRPr="006D0DD3">
        <w:rPr>
          <w:rFonts w:ascii="Times New Roman" w:hAnsi="Times New Roman" w:cs="Times New Roman"/>
          <w:spacing w:val="-19"/>
          <w:position w:val="1"/>
          <w:sz w:val="24"/>
          <w:szCs w:val="24"/>
        </w:rPr>
        <w:t xml:space="preserve"> </w:t>
      </w:r>
      <w:r w:rsidRPr="006D0DD3">
        <w:rPr>
          <w:rFonts w:ascii="Times New Roman" w:hAnsi="Times New Roman" w:cs="Times New Roman"/>
          <w:spacing w:val="-10"/>
          <w:position w:val="1"/>
          <w:sz w:val="24"/>
          <w:szCs w:val="24"/>
        </w:rPr>
        <w:t>the</w:t>
      </w:r>
      <w:r w:rsidRPr="006D0DD3">
        <w:rPr>
          <w:rFonts w:ascii="Times New Roman" w:hAnsi="Times New Roman" w:cs="Times New Roman"/>
          <w:spacing w:val="-20"/>
          <w:position w:val="1"/>
          <w:sz w:val="24"/>
          <w:szCs w:val="24"/>
        </w:rPr>
        <w:t xml:space="preserve"> </w:t>
      </w:r>
      <w:r w:rsidRPr="006D0DD3">
        <w:rPr>
          <w:rFonts w:ascii="Times New Roman" w:hAnsi="Times New Roman" w:cs="Times New Roman"/>
          <w:spacing w:val="-10"/>
          <w:position w:val="1"/>
          <w:sz w:val="24"/>
          <w:szCs w:val="24"/>
        </w:rPr>
        <w:t>award</w:t>
      </w:r>
      <w:r w:rsidRPr="006D0DD3">
        <w:rPr>
          <w:rFonts w:ascii="Times New Roman" w:hAnsi="Times New Roman" w:cs="Times New Roman"/>
          <w:spacing w:val="-19"/>
          <w:position w:val="1"/>
          <w:sz w:val="24"/>
          <w:szCs w:val="24"/>
        </w:rPr>
        <w:t xml:space="preserve"> </w:t>
      </w:r>
      <w:r w:rsidRPr="006D0DD3">
        <w:rPr>
          <w:rFonts w:ascii="Times New Roman" w:hAnsi="Times New Roman" w:cs="Times New Roman"/>
          <w:spacing w:val="-10"/>
          <w:position w:val="1"/>
          <w:sz w:val="24"/>
          <w:szCs w:val="24"/>
        </w:rPr>
        <w:t>of</w:t>
      </w:r>
      <w:r w:rsidRPr="006D0DD3">
        <w:rPr>
          <w:rFonts w:ascii="Times New Roman" w:hAnsi="Times New Roman" w:cs="Times New Roman"/>
          <w:spacing w:val="-19"/>
          <w:position w:val="1"/>
          <w:sz w:val="24"/>
          <w:szCs w:val="24"/>
        </w:rPr>
        <w:t xml:space="preserve"> </w:t>
      </w:r>
      <w:r w:rsidRPr="006D0DD3">
        <w:rPr>
          <w:rFonts w:ascii="Times New Roman" w:hAnsi="Times New Roman" w:cs="Times New Roman"/>
          <w:spacing w:val="-10"/>
          <w:position w:val="1"/>
          <w:sz w:val="24"/>
          <w:szCs w:val="24"/>
        </w:rPr>
        <w:t>any</w:t>
      </w:r>
      <w:r w:rsidRPr="006D0DD3">
        <w:rPr>
          <w:rFonts w:ascii="Times New Roman" w:hAnsi="Times New Roman" w:cs="Times New Roman"/>
          <w:spacing w:val="-20"/>
          <w:position w:val="1"/>
          <w:sz w:val="24"/>
          <w:szCs w:val="24"/>
        </w:rPr>
        <w:t xml:space="preserve"> </w:t>
      </w:r>
      <w:r w:rsidRPr="006D0DD3">
        <w:rPr>
          <w:rFonts w:ascii="Times New Roman" w:hAnsi="Times New Roman" w:cs="Times New Roman"/>
          <w:spacing w:val="-10"/>
          <w:position w:val="1"/>
          <w:sz w:val="24"/>
          <w:szCs w:val="24"/>
        </w:rPr>
        <w:t>other</w:t>
      </w:r>
      <w:r w:rsidRPr="006D0DD3">
        <w:rPr>
          <w:rFonts w:ascii="Times New Roman" w:hAnsi="Times New Roman" w:cs="Times New Roman"/>
          <w:spacing w:val="-19"/>
          <w:position w:val="1"/>
          <w:sz w:val="24"/>
          <w:szCs w:val="24"/>
        </w:rPr>
        <w:t xml:space="preserve"> </w:t>
      </w:r>
      <w:r w:rsidRPr="006D0DD3">
        <w:rPr>
          <w:rFonts w:ascii="Times New Roman" w:hAnsi="Times New Roman" w:cs="Times New Roman"/>
          <w:spacing w:val="-10"/>
          <w:position w:val="1"/>
          <w:sz w:val="24"/>
          <w:szCs w:val="24"/>
        </w:rPr>
        <w:t>degree</w:t>
      </w:r>
      <w:r w:rsidRPr="006D0DD3">
        <w:rPr>
          <w:rFonts w:ascii="Times New Roman" w:hAnsi="Times New Roman" w:cs="Times New Roman"/>
          <w:spacing w:val="-19"/>
          <w:position w:val="1"/>
          <w:sz w:val="24"/>
          <w:szCs w:val="24"/>
        </w:rPr>
        <w:t xml:space="preserve"> </w:t>
      </w:r>
      <w:r w:rsidRPr="006D0DD3">
        <w:rPr>
          <w:rFonts w:ascii="Times New Roman" w:hAnsi="Times New Roman" w:cs="Times New Roman"/>
          <w:spacing w:val="-10"/>
          <w:position w:val="1"/>
          <w:sz w:val="24"/>
          <w:szCs w:val="24"/>
        </w:rPr>
        <w:t>in</w:t>
      </w:r>
      <w:r w:rsidRPr="006D0DD3">
        <w:rPr>
          <w:rFonts w:ascii="Times New Roman" w:hAnsi="Times New Roman" w:cs="Times New Roman"/>
          <w:spacing w:val="-20"/>
          <w:position w:val="1"/>
          <w:sz w:val="24"/>
          <w:szCs w:val="24"/>
        </w:rPr>
        <w:t xml:space="preserve"> </w:t>
      </w:r>
      <w:r w:rsidRPr="006D0DD3">
        <w:rPr>
          <w:rFonts w:ascii="Times New Roman" w:hAnsi="Times New Roman" w:cs="Times New Roman"/>
          <w:spacing w:val="-10"/>
          <w:position w:val="1"/>
          <w:sz w:val="24"/>
          <w:szCs w:val="24"/>
        </w:rPr>
        <w:t>this</w:t>
      </w:r>
      <w:r w:rsidRPr="006D0DD3">
        <w:rPr>
          <w:rFonts w:ascii="Times New Roman" w:hAnsi="Times New Roman" w:cs="Times New Roman"/>
          <w:spacing w:val="-19"/>
          <w:position w:val="1"/>
          <w:sz w:val="24"/>
          <w:szCs w:val="24"/>
        </w:rPr>
        <w:t xml:space="preserve"> </w:t>
      </w:r>
      <w:r w:rsidRPr="006D0DD3">
        <w:rPr>
          <w:rFonts w:ascii="Times New Roman" w:hAnsi="Times New Roman" w:cs="Times New Roman"/>
          <w:spacing w:val="-10"/>
          <w:position w:val="1"/>
          <w:sz w:val="24"/>
          <w:szCs w:val="24"/>
        </w:rPr>
        <w:t>or</w:t>
      </w:r>
      <w:r w:rsidRPr="006D0DD3">
        <w:rPr>
          <w:rFonts w:ascii="Times New Roman" w:hAnsi="Times New Roman" w:cs="Times New Roman"/>
          <w:spacing w:val="-20"/>
          <w:position w:val="1"/>
          <w:sz w:val="24"/>
          <w:szCs w:val="24"/>
        </w:rPr>
        <w:t xml:space="preserve"> </w:t>
      </w:r>
      <w:r w:rsidRPr="006D0DD3">
        <w:rPr>
          <w:rFonts w:ascii="Times New Roman" w:hAnsi="Times New Roman" w:cs="Times New Roman"/>
          <w:spacing w:val="-10"/>
          <w:position w:val="-2"/>
          <w:sz w:val="24"/>
          <w:szCs w:val="24"/>
        </w:rPr>
        <w:t>any</w:t>
      </w:r>
      <w:r w:rsidRPr="006D0DD3">
        <w:rPr>
          <w:rFonts w:ascii="Times New Roman" w:hAnsi="Times New Roman" w:cs="Times New Roman"/>
          <w:spacing w:val="-19"/>
          <w:position w:val="-2"/>
          <w:sz w:val="24"/>
          <w:szCs w:val="24"/>
        </w:rPr>
        <w:t xml:space="preserve"> </w:t>
      </w:r>
      <w:r w:rsidRPr="006D0DD3">
        <w:rPr>
          <w:rFonts w:ascii="Times New Roman" w:hAnsi="Times New Roman" w:cs="Times New Roman"/>
          <w:spacing w:val="-10"/>
          <w:position w:val="1"/>
          <w:sz w:val="24"/>
          <w:szCs w:val="24"/>
        </w:rPr>
        <w:t>other</w:t>
      </w:r>
      <w:r w:rsidRPr="006D0DD3">
        <w:rPr>
          <w:rFonts w:ascii="Times New Roman" w:hAnsi="Times New Roman" w:cs="Times New Roman"/>
          <w:spacing w:val="-19"/>
          <w:position w:val="1"/>
          <w:sz w:val="24"/>
          <w:szCs w:val="24"/>
        </w:rPr>
        <w:t xml:space="preserve"> </w:t>
      </w:r>
      <w:r w:rsidRPr="006D0DD3">
        <w:rPr>
          <w:rFonts w:ascii="Times New Roman" w:hAnsi="Times New Roman" w:cs="Times New Roman"/>
          <w:spacing w:val="-10"/>
          <w:sz w:val="24"/>
          <w:szCs w:val="24"/>
        </w:rPr>
        <w:t>universi</w:t>
      </w:r>
      <w:r w:rsidRPr="006D0DD3">
        <w:rPr>
          <w:rFonts w:ascii="Times New Roman" w:hAnsi="Times New Roman" w:cs="Times New Roman"/>
          <w:spacing w:val="-10"/>
          <w:position w:val="2"/>
          <w:sz w:val="24"/>
          <w:szCs w:val="24"/>
        </w:rPr>
        <w:t>ty</w:t>
      </w:r>
      <w:r w:rsidRPr="006D0DD3">
        <w:rPr>
          <w:rFonts w:ascii="Times New Roman" w:hAnsi="Times New Roman" w:cs="Times New Roman"/>
          <w:spacing w:val="-20"/>
          <w:position w:val="2"/>
          <w:sz w:val="24"/>
          <w:szCs w:val="24"/>
        </w:rPr>
        <w:t xml:space="preserve"> </w:t>
      </w:r>
      <w:r w:rsidRPr="006D0DD3">
        <w:rPr>
          <w:rFonts w:ascii="Times New Roman" w:hAnsi="Times New Roman" w:cs="Times New Roman"/>
          <w:spacing w:val="-10"/>
          <w:position w:val="1"/>
          <w:sz w:val="24"/>
          <w:szCs w:val="24"/>
        </w:rPr>
        <w:t>except</w:t>
      </w:r>
      <w:r w:rsidRPr="006D0DD3">
        <w:rPr>
          <w:rFonts w:ascii="Times New Roman" w:hAnsi="Times New Roman" w:cs="Times New Roman"/>
          <w:spacing w:val="-19"/>
          <w:position w:val="1"/>
          <w:sz w:val="24"/>
          <w:szCs w:val="24"/>
        </w:rPr>
        <w:t xml:space="preserve"> </w:t>
      </w:r>
      <w:r w:rsidRPr="006D0DD3">
        <w:rPr>
          <w:rFonts w:ascii="Times New Roman" w:hAnsi="Times New Roman" w:cs="Times New Roman"/>
          <w:spacing w:val="-10"/>
          <w:position w:val="1"/>
          <w:sz w:val="24"/>
          <w:szCs w:val="24"/>
        </w:rPr>
        <w:t>where</w:t>
      </w:r>
      <w:r w:rsidRPr="006D0DD3">
        <w:rPr>
          <w:rFonts w:ascii="Times New Roman" w:hAnsi="Times New Roman" w:cs="Times New Roman"/>
          <w:spacing w:val="-19"/>
          <w:position w:val="1"/>
          <w:sz w:val="24"/>
          <w:szCs w:val="24"/>
        </w:rPr>
        <w:t xml:space="preserve"> </w:t>
      </w:r>
      <w:r w:rsidRPr="006D0DD3">
        <w:rPr>
          <w:rFonts w:ascii="Times New Roman" w:hAnsi="Times New Roman" w:cs="Times New Roman"/>
          <w:spacing w:val="-10"/>
          <w:position w:val="1"/>
          <w:sz w:val="24"/>
          <w:szCs w:val="24"/>
        </w:rPr>
        <w:t xml:space="preserve">references </w:t>
      </w:r>
      <w:r w:rsidRPr="006D0DD3">
        <w:rPr>
          <w:rFonts w:ascii="Times New Roman" w:hAnsi="Times New Roman" w:cs="Times New Roman"/>
          <w:sz w:val="24"/>
          <w:szCs w:val="24"/>
        </w:rPr>
        <w:t>are</w:t>
      </w:r>
      <w:r w:rsidRPr="006D0DD3">
        <w:rPr>
          <w:rFonts w:ascii="Times New Roman" w:hAnsi="Times New Roman" w:cs="Times New Roman"/>
          <w:spacing w:val="-19"/>
          <w:sz w:val="24"/>
          <w:szCs w:val="24"/>
        </w:rPr>
        <w:t xml:space="preserve"> </w:t>
      </w:r>
      <w:r w:rsidRPr="006D0DD3">
        <w:rPr>
          <w:rFonts w:ascii="Times New Roman" w:hAnsi="Times New Roman" w:cs="Times New Roman"/>
          <w:sz w:val="24"/>
          <w:szCs w:val="24"/>
        </w:rPr>
        <w:t>made</w:t>
      </w:r>
      <w:r w:rsidRPr="006D0DD3">
        <w:rPr>
          <w:rFonts w:ascii="Times New Roman" w:hAnsi="Times New Roman" w:cs="Times New Roman"/>
          <w:spacing w:val="-18"/>
          <w:sz w:val="24"/>
          <w:szCs w:val="24"/>
        </w:rPr>
        <w:t xml:space="preserve"> </w:t>
      </w:r>
      <w:r w:rsidRPr="006D0DD3">
        <w:rPr>
          <w:rFonts w:ascii="Times New Roman" w:hAnsi="Times New Roman" w:cs="Times New Roman"/>
          <w:sz w:val="24"/>
          <w:szCs w:val="24"/>
        </w:rPr>
        <w:t>to</w:t>
      </w:r>
      <w:r w:rsidRPr="006D0DD3">
        <w:rPr>
          <w:rFonts w:ascii="Times New Roman" w:hAnsi="Times New Roman" w:cs="Times New Roman"/>
          <w:spacing w:val="-18"/>
          <w:sz w:val="24"/>
          <w:szCs w:val="24"/>
        </w:rPr>
        <w:t xml:space="preserve"> </w:t>
      </w:r>
      <w:r w:rsidRPr="006D0DD3">
        <w:rPr>
          <w:rFonts w:ascii="Times New Roman" w:hAnsi="Times New Roman" w:cs="Times New Roman"/>
          <w:sz w:val="24"/>
          <w:szCs w:val="24"/>
        </w:rPr>
        <w:t>the</w:t>
      </w:r>
      <w:r w:rsidRPr="006D0DD3">
        <w:rPr>
          <w:rFonts w:ascii="Times New Roman" w:hAnsi="Times New Roman" w:cs="Times New Roman"/>
          <w:spacing w:val="-19"/>
          <w:sz w:val="24"/>
          <w:szCs w:val="24"/>
        </w:rPr>
        <w:t xml:space="preserve"> </w:t>
      </w:r>
      <w:r w:rsidRPr="006D0DD3">
        <w:rPr>
          <w:rFonts w:ascii="Times New Roman" w:hAnsi="Times New Roman" w:cs="Times New Roman"/>
          <w:sz w:val="24"/>
          <w:szCs w:val="24"/>
        </w:rPr>
        <w:t>work</w:t>
      </w:r>
      <w:r w:rsidRPr="006D0DD3">
        <w:rPr>
          <w:rFonts w:ascii="Times New Roman" w:hAnsi="Times New Roman" w:cs="Times New Roman"/>
          <w:spacing w:val="-16"/>
          <w:sz w:val="24"/>
          <w:szCs w:val="24"/>
        </w:rPr>
        <w:t xml:space="preserve"> </w:t>
      </w:r>
      <w:r w:rsidRPr="006D0DD3">
        <w:rPr>
          <w:rFonts w:ascii="Times New Roman" w:hAnsi="Times New Roman" w:cs="Times New Roman"/>
          <w:sz w:val="24"/>
          <w:szCs w:val="24"/>
        </w:rPr>
        <w:t>of</w:t>
      </w:r>
      <w:r w:rsidRPr="006D0DD3">
        <w:rPr>
          <w:rFonts w:ascii="Times New Roman" w:hAnsi="Times New Roman" w:cs="Times New Roman"/>
          <w:spacing w:val="-19"/>
          <w:sz w:val="24"/>
          <w:szCs w:val="24"/>
        </w:rPr>
        <w:t xml:space="preserve"> </w:t>
      </w:r>
      <w:r w:rsidRPr="006D0DD3">
        <w:rPr>
          <w:rFonts w:ascii="Times New Roman" w:hAnsi="Times New Roman" w:cs="Times New Roman"/>
          <w:sz w:val="24"/>
          <w:szCs w:val="24"/>
        </w:rPr>
        <w:t>others</w:t>
      </w:r>
      <w:r>
        <w:rPr>
          <w:rFonts w:ascii="Times New Roman" w:hAnsi="Times New Roman" w:cs="Times New Roman"/>
          <w:sz w:val="24"/>
          <w:szCs w:val="24"/>
        </w:rPr>
        <w:t>.</w:t>
      </w:r>
    </w:p>
    <w:p w14:paraId="4F230F51" w14:textId="75B28D8B" w:rsidR="006F69C1" w:rsidRDefault="006F69C1" w:rsidP="006D0DD3">
      <w:pPr>
        <w:jc w:val="both"/>
        <w:rPr>
          <w:rFonts w:ascii="Times New Roman" w:hAnsi="Times New Roman" w:cs="Times New Roman"/>
          <w:sz w:val="24"/>
          <w:szCs w:val="24"/>
        </w:rPr>
      </w:pPr>
      <w:r w:rsidRPr="000A39D9">
        <w:rPr>
          <w:noProof/>
          <w:sz w:val="24"/>
          <w:szCs w:val="24"/>
        </w:rPr>
        <w:drawing>
          <wp:anchor distT="0" distB="0" distL="0" distR="0" simplePos="0" relativeHeight="251672576" behindDoc="0" locked="0" layoutInCell="1" allowOverlap="1" wp14:anchorId="67DDC8BB" wp14:editId="6FEC2290">
            <wp:simplePos x="0" y="0"/>
            <wp:positionH relativeFrom="page">
              <wp:posOffset>3766820</wp:posOffset>
            </wp:positionH>
            <wp:positionV relativeFrom="paragraph">
              <wp:posOffset>120982</wp:posOffset>
            </wp:positionV>
            <wp:extent cx="844827" cy="284101"/>
            <wp:effectExtent l="0" t="0" r="0" b="1905"/>
            <wp:wrapNone/>
            <wp:docPr id="2008456981" name="Picture 200845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844827" cy="284101"/>
                    </a:xfrm>
                    <a:prstGeom prst="rect">
                      <a:avLst/>
                    </a:prstGeom>
                  </pic:spPr>
                </pic:pic>
              </a:graphicData>
            </a:graphic>
            <wp14:sizeRelH relativeFrom="margin">
              <wp14:pctWidth>0</wp14:pctWidth>
            </wp14:sizeRelH>
            <wp14:sizeRelV relativeFrom="margin">
              <wp14:pctHeight>0</wp14:pctHeight>
            </wp14:sizeRelV>
          </wp:anchor>
        </w:drawing>
      </w:r>
    </w:p>
    <w:p w14:paraId="15B92613" w14:textId="05D030F5" w:rsidR="00CB1A9B" w:rsidRPr="004C47A1" w:rsidRDefault="00700E42" w:rsidP="006D0DD3">
      <w:pPr>
        <w:spacing w:line="360" w:lineRule="auto"/>
        <w:rPr>
          <w:rFonts w:ascii="Times New Roman" w:hAnsi="Times New Roman" w:cs="Times New Roman"/>
          <w:sz w:val="24"/>
          <w:szCs w:val="24"/>
        </w:rPr>
      </w:pPr>
      <w:r>
        <w:rPr>
          <w:rFonts w:ascii="Times New Roman" w:hAnsi="Times New Roman" w:cs="Times New Roman"/>
          <w:sz w:val="24"/>
          <w:szCs w:val="24"/>
        </w:rPr>
        <w:t>OWOO MARVEL NII KWARTEI</w:t>
      </w:r>
      <w:r w:rsidR="00CB1A9B" w:rsidRPr="004C47A1">
        <w:rPr>
          <w:rFonts w:ascii="Times New Roman" w:hAnsi="Times New Roman" w:cs="Times New Roman"/>
          <w:sz w:val="24"/>
          <w:szCs w:val="24"/>
        </w:rPr>
        <w:tab/>
      </w:r>
      <w:r w:rsidR="00CB1A9B" w:rsidRPr="004C47A1">
        <w:rPr>
          <w:rFonts w:ascii="Times New Roman" w:hAnsi="Times New Roman" w:cs="Times New Roman"/>
          <w:sz w:val="24"/>
          <w:szCs w:val="24"/>
        </w:rPr>
        <w:tab/>
        <w:t>………………………</w:t>
      </w:r>
      <w:r w:rsidR="00CB1A9B" w:rsidRPr="004C47A1">
        <w:rPr>
          <w:rFonts w:ascii="Times New Roman" w:hAnsi="Times New Roman" w:cs="Times New Roman"/>
          <w:sz w:val="24"/>
          <w:szCs w:val="24"/>
        </w:rPr>
        <w:tab/>
      </w:r>
      <w:r w:rsidR="006D0DD3">
        <w:rPr>
          <w:rFonts w:ascii="Times New Roman" w:hAnsi="Times New Roman" w:cs="Times New Roman"/>
          <w:sz w:val="24"/>
          <w:szCs w:val="24"/>
        </w:rPr>
        <w:t>11/09/2023</w:t>
      </w:r>
    </w:p>
    <w:p w14:paraId="7AF659A0" w14:textId="2942D781" w:rsidR="00CB1A9B" w:rsidRPr="004C47A1" w:rsidRDefault="006F69C1" w:rsidP="006D0DD3">
      <w:pPr>
        <w:spacing w:line="360" w:lineRule="auto"/>
        <w:rPr>
          <w:rFonts w:ascii="Times New Roman" w:hAnsi="Times New Roman" w:cs="Times New Roman"/>
          <w:sz w:val="24"/>
          <w:szCs w:val="24"/>
        </w:rPr>
      </w:pPr>
      <w:r w:rsidRPr="000A39D9">
        <w:rPr>
          <w:noProof/>
          <w:sz w:val="24"/>
          <w:szCs w:val="24"/>
        </w:rPr>
        <w:drawing>
          <wp:anchor distT="0" distB="0" distL="0" distR="0" simplePos="0" relativeHeight="251674624" behindDoc="1" locked="0" layoutInCell="1" allowOverlap="1" wp14:anchorId="6B9C62B0" wp14:editId="69A9E8BA">
            <wp:simplePos x="0" y="0"/>
            <wp:positionH relativeFrom="page">
              <wp:posOffset>3886034</wp:posOffset>
            </wp:positionH>
            <wp:positionV relativeFrom="paragraph">
              <wp:posOffset>271145</wp:posOffset>
            </wp:positionV>
            <wp:extent cx="665921" cy="364840"/>
            <wp:effectExtent l="0" t="0" r="1270" b="0"/>
            <wp:wrapNone/>
            <wp:docPr id="1701301928" name="Picture 170130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665921" cy="364840"/>
                    </a:xfrm>
                    <a:prstGeom prst="rect">
                      <a:avLst/>
                    </a:prstGeom>
                  </pic:spPr>
                </pic:pic>
              </a:graphicData>
            </a:graphic>
            <wp14:sizeRelH relativeFrom="margin">
              <wp14:pctWidth>0</wp14:pctWidth>
            </wp14:sizeRelH>
            <wp14:sizeRelV relativeFrom="margin">
              <wp14:pctHeight>0</wp14:pctHeight>
            </wp14:sizeRelV>
          </wp:anchor>
        </w:drawing>
      </w:r>
      <w:r w:rsidR="00CB1A9B" w:rsidRPr="004C47A1">
        <w:rPr>
          <w:rFonts w:ascii="Times New Roman" w:hAnsi="Times New Roman" w:cs="Times New Roman"/>
          <w:sz w:val="24"/>
          <w:szCs w:val="24"/>
        </w:rPr>
        <w:t>Student name</w:t>
      </w:r>
      <w:r w:rsidR="00CB1A9B" w:rsidRPr="004C47A1">
        <w:rPr>
          <w:rFonts w:ascii="Times New Roman" w:hAnsi="Times New Roman" w:cs="Times New Roman"/>
          <w:sz w:val="24"/>
          <w:szCs w:val="24"/>
        </w:rPr>
        <w:tab/>
      </w:r>
      <w:r w:rsidR="00CB1A9B" w:rsidRPr="004C47A1">
        <w:rPr>
          <w:rFonts w:ascii="Times New Roman" w:hAnsi="Times New Roman" w:cs="Times New Roman"/>
          <w:sz w:val="24"/>
          <w:szCs w:val="24"/>
        </w:rPr>
        <w:tab/>
      </w:r>
      <w:r w:rsidR="00CB1A9B" w:rsidRPr="004C47A1">
        <w:rPr>
          <w:rFonts w:ascii="Times New Roman" w:hAnsi="Times New Roman" w:cs="Times New Roman"/>
          <w:sz w:val="24"/>
          <w:szCs w:val="24"/>
        </w:rPr>
        <w:tab/>
      </w:r>
      <w:r w:rsidR="00CB1A9B" w:rsidRPr="004C47A1">
        <w:rPr>
          <w:rFonts w:ascii="Times New Roman" w:hAnsi="Times New Roman" w:cs="Times New Roman"/>
          <w:sz w:val="24"/>
          <w:szCs w:val="24"/>
        </w:rPr>
        <w:tab/>
      </w:r>
      <w:r w:rsidR="00CB1A9B" w:rsidRPr="004C47A1">
        <w:rPr>
          <w:rFonts w:ascii="Times New Roman" w:hAnsi="Times New Roman" w:cs="Times New Roman"/>
          <w:sz w:val="24"/>
          <w:szCs w:val="24"/>
        </w:rPr>
        <w:tab/>
        <w:t>signature</w:t>
      </w:r>
      <w:r w:rsidR="00CB1A9B" w:rsidRPr="004C47A1">
        <w:rPr>
          <w:rFonts w:ascii="Times New Roman" w:hAnsi="Times New Roman" w:cs="Times New Roman"/>
          <w:sz w:val="24"/>
          <w:szCs w:val="24"/>
        </w:rPr>
        <w:tab/>
      </w:r>
      <w:r w:rsidR="00CB1A9B" w:rsidRPr="004C47A1">
        <w:rPr>
          <w:rFonts w:ascii="Times New Roman" w:hAnsi="Times New Roman" w:cs="Times New Roman"/>
          <w:sz w:val="24"/>
          <w:szCs w:val="24"/>
        </w:rPr>
        <w:tab/>
      </w:r>
      <w:r w:rsidR="00CB1A9B" w:rsidRPr="004C47A1">
        <w:rPr>
          <w:rFonts w:ascii="Times New Roman" w:hAnsi="Times New Roman" w:cs="Times New Roman"/>
          <w:sz w:val="24"/>
          <w:szCs w:val="24"/>
        </w:rPr>
        <w:tab/>
        <w:t>date</w:t>
      </w:r>
    </w:p>
    <w:p w14:paraId="57D94E34" w14:textId="574B159C" w:rsidR="00CB1A9B" w:rsidRPr="004C47A1" w:rsidRDefault="00700E42" w:rsidP="006D0DD3">
      <w:pPr>
        <w:spacing w:line="360" w:lineRule="auto"/>
        <w:rPr>
          <w:rFonts w:ascii="Times New Roman" w:hAnsi="Times New Roman" w:cs="Times New Roman"/>
          <w:sz w:val="24"/>
          <w:szCs w:val="24"/>
        </w:rPr>
      </w:pPr>
      <w:r>
        <w:rPr>
          <w:rFonts w:ascii="Times New Roman" w:hAnsi="Times New Roman" w:cs="Times New Roman"/>
          <w:sz w:val="24"/>
          <w:szCs w:val="24"/>
        </w:rPr>
        <w:t>AZAMETSI ISHMAEL KWEKU</w:t>
      </w:r>
      <w:r w:rsidR="00CB1A9B" w:rsidRPr="004C47A1">
        <w:rPr>
          <w:rFonts w:ascii="Times New Roman" w:hAnsi="Times New Roman" w:cs="Times New Roman"/>
          <w:sz w:val="24"/>
          <w:szCs w:val="24"/>
        </w:rPr>
        <w:tab/>
      </w:r>
      <w:r w:rsidR="00CB1A9B" w:rsidRPr="004C47A1">
        <w:rPr>
          <w:rFonts w:ascii="Times New Roman" w:hAnsi="Times New Roman" w:cs="Times New Roman"/>
          <w:sz w:val="24"/>
          <w:szCs w:val="24"/>
        </w:rPr>
        <w:tab/>
        <w:t>………………………</w:t>
      </w:r>
      <w:r w:rsidR="00CB1A9B" w:rsidRPr="004C47A1">
        <w:rPr>
          <w:rFonts w:ascii="Times New Roman" w:hAnsi="Times New Roman" w:cs="Times New Roman"/>
          <w:sz w:val="24"/>
          <w:szCs w:val="24"/>
        </w:rPr>
        <w:tab/>
      </w:r>
      <w:r w:rsidR="006D0DD3">
        <w:rPr>
          <w:rFonts w:ascii="Times New Roman" w:hAnsi="Times New Roman" w:cs="Times New Roman"/>
          <w:sz w:val="24"/>
          <w:szCs w:val="24"/>
        </w:rPr>
        <w:t>11/09/2023</w:t>
      </w:r>
    </w:p>
    <w:p w14:paraId="4699FD21" w14:textId="5C583253" w:rsidR="00CB1A9B" w:rsidRPr="004C47A1" w:rsidRDefault="00CB1A9B" w:rsidP="006D0DD3">
      <w:pPr>
        <w:spacing w:line="360" w:lineRule="auto"/>
        <w:rPr>
          <w:rFonts w:ascii="Times New Roman" w:hAnsi="Times New Roman" w:cs="Times New Roman"/>
          <w:sz w:val="24"/>
          <w:szCs w:val="24"/>
        </w:rPr>
      </w:pPr>
      <w:r w:rsidRPr="004C47A1">
        <w:rPr>
          <w:rFonts w:ascii="Times New Roman" w:hAnsi="Times New Roman" w:cs="Times New Roman"/>
          <w:sz w:val="24"/>
          <w:szCs w:val="24"/>
        </w:rPr>
        <w:t>Student name</w:t>
      </w:r>
      <w:r w:rsidRPr="004C47A1">
        <w:rPr>
          <w:rFonts w:ascii="Times New Roman" w:hAnsi="Times New Roman" w:cs="Times New Roman"/>
          <w:sz w:val="24"/>
          <w:szCs w:val="24"/>
        </w:rPr>
        <w:tab/>
      </w:r>
      <w:r w:rsidRPr="004C47A1">
        <w:rPr>
          <w:rFonts w:ascii="Times New Roman" w:hAnsi="Times New Roman" w:cs="Times New Roman"/>
          <w:sz w:val="24"/>
          <w:szCs w:val="24"/>
        </w:rPr>
        <w:tab/>
      </w:r>
      <w:r w:rsidRPr="004C47A1">
        <w:rPr>
          <w:rFonts w:ascii="Times New Roman" w:hAnsi="Times New Roman" w:cs="Times New Roman"/>
          <w:sz w:val="24"/>
          <w:szCs w:val="24"/>
        </w:rPr>
        <w:tab/>
      </w:r>
      <w:r w:rsidRPr="004C47A1">
        <w:rPr>
          <w:rFonts w:ascii="Times New Roman" w:hAnsi="Times New Roman" w:cs="Times New Roman"/>
          <w:sz w:val="24"/>
          <w:szCs w:val="24"/>
        </w:rPr>
        <w:tab/>
      </w:r>
      <w:r w:rsidRPr="004C47A1">
        <w:rPr>
          <w:rFonts w:ascii="Times New Roman" w:hAnsi="Times New Roman" w:cs="Times New Roman"/>
          <w:sz w:val="24"/>
          <w:szCs w:val="24"/>
        </w:rPr>
        <w:tab/>
        <w:t>signature</w:t>
      </w:r>
      <w:r w:rsidRPr="004C47A1">
        <w:rPr>
          <w:rFonts w:ascii="Times New Roman" w:hAnsi="Times New Roman" w:cs="Times New Roman"/>
          <w:sz w:val="24"/>
          <w:szCs w:val="24"/>
        </w:rPr>
        <w:tab/>
      </w:r>
      <w:r w:rsidRPr="004C47A1">
        <w:rPr>
          <w:rFonts w:ascii="Times New Roman" w:hAnsi="Times New Roman" w:cs="Times New Roman"/>
          <w:sz w:val="24"/>
          <w:szCs w:val="24"/>
        </w:rPr>
        <w:tab/>
      </w:r>
      <w:r w:rsidRPr="004C47A1">
        <w:rPr>
          <w:rFonts w:ascii="Times New Roman" w:hAnsi="Times New Roman" w:cs="Times New Roman"/>
          <w:sz w:val="24"/>
          <w:szCs w:val="24"/>
        </w:rPr>
        <w:tab/>
        <w:t>date</w:t>
      </w:r>
    </w:p>
    <w:p w14:paraId="1C90A578" w14:textId="54C529D0" w:rsidR="00CB1A9B" w:rsidRPr="004C47A1" w:rsidRDefault="00700E42" w:rsidP="006D0DD3">
      <w:pPr>
        <w:spacing w:line="360" w:lineRule="auto"/>
        <w:rPr>
          <w:rFonts w:ascii="Times New Roman" w:hAnsi="Times New Roman" w:cs="Times New Roman"/>
          <w:sz w:val="24"/>
          <w:szCs w:val="24"/>
        </w:rPr>
      </w:pPr>
      <w:r>
        <w:rPr>
          <w:rFonts w:ascii="Times New Roman" w:hAnsi="Times New Roman" w:cs="Times New Roman"/>
          <w:sz w:val="24"/>
          <w:szCs w:val="24"/>
        </w:rPr>
        <w:t xml:space="preserve">GIDISU PRINCE                     </w:t>
      </w:r>
      <w:r w:rsidR="00CB1A9B" w:rsidRPr="004C47A1">
        <w:rPr>
          <w:rFonts w:ascii="Times New Roman" w:hAnsi="Times New Roman" w:cs="Times New Roman"/>
          <w:sz w:val="24"/>
          <w:szCs w:val="24"/>
        </w:rPr>
        <w:tab/>
      </w:r>
      <w:r w:rsidR="00BD0FEE">
        <w:rPr>
          <w:rFonts w:ascii="Times New Roman" w:hAnsi="Times New Roman" w:cs="Times New Roman"/>
          <w:sz w:val="24"/>
          <w:szCs w:val="24"/>
        </w:rPr>
        <w:t xml:space="preserve">            </w:t>
      </w:r>
      <w:r w:rsidR="00BD0FEE">
        <w:rPr>
          <w:noProof/>
        </w:rPr>
        <w:drawing>
          <wp:inline distT="0" distB="0" distL="0" distR="0" wp14:anchorId="46294B21" wp14:editId="2B9DC4F2">
            <wp:extent cx="1130433" cy="460734"/>
            <wp:effectExtent l="0" t="0" r="3810" b="5080"/>
            <wp:docPr id="465013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0433" cy="460734"/>
                    </a:xfrm>
                    <a:prstGeom prst="rect">
                      <a:avLst/>
                    </a:prstGeom>
                    <a:noFill/>
                    <a:ln>
                      <a:noFill/>
                    </a:ln>
                  </pic:spPr>
                </pic:pic>
              </a:graphicData>
            </a:graphic>
          </wp:inline>
        </w:drawing>
      </w:r>
      <w:r w:rsidR="00CB1A9B" w:rsidRPr="004C47A1">
        <w:rPr>
          <w:rFonts w:ascii="Times New Roman" w:hAnsi="Times New Roman" w:cs="Times New Roman"/>
          <w:sz w:val="24"/>
          <w:szCs w:val="24"/>
        </w:rPr>
        <w:tab/>
      </w:r>
      <w:r w:rsidR="00BD0FEE">
        <w:rPr>
          <w:rFonts w:ascii="Times New Roman" w:hAnsi="Times New Roman" w:cs="Times New Roman"/>
          <w:sz w:val="24"/>
          <w:szCs w:val="24"/>
        </w:rPr>
        <w:t xml:space="preserve">          </w:t>
      </w:r>
      <w:r w:rsidR="006D0DD3">
        <w:rPr>
          <w:rFonts w:ascii="Times New Roman" w:hAnsi="Times New Roman" w:cs="Times New Roman"/>
          <w:sz w:val="24"/>
          <w:szCs w:val="24"/>
        </w:rPr>
        <w:t xml:space="preserve"> </w:t>
      </w:r>
      <w:r w:rsidR="00BD0FEE">
        <w:rPr>
          <w:rFonts w:ascii="Times New Roman" w:hAnsi="Times New Roman" w:cs="Times New Roman"/>
          <w:sz w:val="24"/>
          <w:szCs w:val="24"/>
        </w:rPr>
        <w:t xml:space="preserve"> </w:t>
      </w:r>
      <w:r w:rsidR="006D0DD3">
        <w:rPr>
          <w:rFonts w:ascii="Times New Roman" w:hAnsi="Times New Roman" w:cs="Times New Roman"/>
          <w:sz w:val="24"/>
          <w:szCs w:val="24"/>
        </w:rPr>
        <w:t>11/09/2023</w:t>
      </w:r>
    </w:p>
    <w:p w14:paraId="7428B532" w14:textId="77777777" w:rsidR="00CB1A9B" w:rsidRPr="004C47A1" w:rsidRDefault="00CB1A9B" w:rsidP="006D0DD3">
      <w:pPr>
        <w:spacing w:line="360" w:lineRule="auto"/>
        <w:rPr>
          <w:rFonts w:ascii="Times New Roman" w:hAnsi="Times New Roman" w:cs="Times New Roman"/>
          <w:sz w:val="24"/>
          <w:szCs w:val="24"/>
        </w:rPr>
      </w:pPr>
      <w:r w:rsidRPr="004C47A1">
        <w:rPr>
          <w:rFonts w:ascii="Times New Roman" w:hAnsi="Times New Roman" w:cs="Times New Roman"/>
          <w:sz w:val="24"/>
          <w:szCs w:val="24"/>
        </w:rPr>
        <w:t>Student name</w:t>
      </w:r>
      <w:r w:rsidRPr="004C47A1">
        <w:rPr>
          <w:rFonts w:ascii="Times New Roman" w:hAnsi="Times New Roman" w:cs="Times New Roman"/>
          <w:sz w:val="24"/>
          <w:szCs w:val="24"/>
        </w:rPr>
        <w:tab/>
      </w:r>
      <w:r w:rsidRPr="004C47A1">
        <w:rPr>
          <w:rFonts w:ascii="Times New Roman" w:hAnsi="Times New Roman" w:cs="Times New Roman"/>
          <w:sz w:val="24"/>
          <w:szCs w:val="24"/>
        </w:rPr>
        <w:tab/>
      </w:r>
      <w:r w:rsidRPr="004C47A1">
        <w:rPr>
          <w:rFonts w:ascii="Times New Roman" w:hAnsi="Times New Roman" w:cs="Times New Roman"/>
          <w:sz w:val="24"/>
          <w:szCs w:val="24"/>
        </w:rPr>
        <w:tab/>
      </w:r>
      <w:r w:rsidRPr="004C47A1">
        <w:rPr>
          <w:rFonts w:ascii="Times New Roman" w:hAnsi="Times New Roman" w:cs="Times New Roman"/>
          <w:sz w:val="24"/>
          <w:szCs w:val="24"/>
        </w:rPr>
        <w:tab/>
      </w:r>
      <w:r w:rsidRPr="004C47A1">
        <w:rPr>
          <w:rFonts w:ascii="Times New Roman" w:hAnsi="Times New Roman" w:cs="Times New Roman"/>
          <w:sz w:val="24"/>
          <w:szCs w:val="24"/>
        </w:rPr>
        <w:tab/>
        <w:t>signature</w:t>
      </w:r>
      <w:r w:rsidRPr="004C47A1">
        <w:rPr>
          <w:rFonts w:ascii="Times New Roman" w:hAnsi="Times New Roman" w:cs="Times New Roman"/>
          <w:sz w:val="24"/>
          <w:szCs w:val="24"/>
        </w:rPr>
        <w:tab/>
      </w:r>
      <w:r w:rsidRPr="004C47A1">
        <w:rPr>
          <w:rFonts w:ascii="Times New Roman" w:hAnsi="Times New Roman" w:cs="Times New Roman"/>
          <w:sz w:val="24"/>
          <w:szCs w:val="24"/>
        </w:rPr>
        <w:tab/>
      </w:r>
      <w:r w:rsidRPr="004C47A1">
        <w:rPr>
          <w:rFonts w:ascii="Times New Roman" w:hAnsi="Times New Roman" w:cs="Times New Roman"/>
          <w:sz w:val="24"/>
          <w:szCs w:val="24"/>
        </w:rPr>
        <w:tab/>
        <w:t>date</w:t>
      </w:r>
    </w:p>
    <w:p w14:paraId="58BC3FBD" w14:textId="390F75E6" w:rsidR="00CB1A9B" w:rsidRPr="004C47A1" w:rsidRDefault="00700E42" w:rsidP="006D0DD3">
      <w:pPr>
        <w:spacing w:line="360" w:lineRule="auto"/>
        <w:rPr>
          <w:rFonts w:ascii="Times New Roman" w:hAnsi="Times New Roman" w:cs="Times New Roman"/>
          <w:sz w:val="24"/>
          <w:szCs w:val="24"/>
        </w:rPr>
      </w:pPr>
      <w:r>
        <w:rPr>
          <w:rFonts w:ascii="Times New Roman" w:hAnsi="Times New Roman" w:cs="Times New Roman"/>
          <w:sz w:val="24"/>
          <w:szCs w:val="24"/>
        </w:rPr>
        <w:t xml:space="preserve">AARON TEYE PINTO           </w:t>
      </w:r>
      <w:r w:rsidR="00CB1A9B" w:rsidRPr="004C47A1">
        <w:rPr>
          <w:rFonts w:ascii="Times New Roman" w:hAnsi="Times New Roman" w:cs="Times New Roman"/>
          <w:sz w:val="24"/>
          <w:szCs w:val="24"/>
        </w:rPr>
        <w:tab/>
      </w:r>
      <w:r w:rsidR="00BD0FEE">
        <w:rPr>
          <w:rFonts w:ascii="Times New Roman" w:hAnsi="Times New Roman" w:cs="Times New Roman"/>
          <w:sz w:val="24"/>
          <w:szCs w:val="24"/>
        </w:rPr>
        <w:t xml:space="preserve">         </w:t>
      </w:r>
      <w:r w:rsidR="00BD0FEE">
        <w:rPr>
          <w:noProof/>
        </w:rPr>
        <w:drawing>
          <wp:inline distT="0" distB="0" distL="0" distR="0" wp14:anchorId="548D7568" wp14:editId="303D018F">
            <wp:extent cx="1162437" cy="434016"/>
            <wp:effectExtent l="0" t="0" r="0" b="4445"/>
            <wp:docPr id="17551830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23214" cy="456708"/>
                    </a:xfrm>
                    <a:prstGeom prst="rect">
                      <a:avLst/>
                    </a:prstGeom>
                    <a:noFill/>
                    <a:ln>
                      <a:noFill/>
                    </a:ln>
                  </pic:spPr>
                </pic:pic>
              </a:graphicData>
            </a:graphic>
          </wp:inline>
        </w:drawing>
      </w:r>
      <w:r w:rsidR="00CB1A9B" w:rsidRPr="004C47A1">
        <w:rPr>
          <w:rFonts w:ascii="Times New Roman" w:hAnsi="Times New Roman" w:cs="Times New Roman"/>
          <w:sz w:val="24"/>
          <w:szCs w:val="24"/>
        </w:rPr>
        <w:tab/>
      </w:r>
      <w:r w:rsidR="00BD0FEE">
        <w:rPr>
          <w:rFonts w:ascii="Times New Roman" w:hAnsi="Times New Roman" w:cs="Times New Roman"/>
          <w:sz w:val="24"/>
          <w:szCs w:val="24"/>
        </w:rPr>
        <w:t xml:space="preserve">           </w:t>
      </w:r>
      <w:r w:rsidR="006D0DD3">
        <w:rPr>
          <w:rFonts w:ascii="Times New Roman" w:hAnsi="Times New Roman" w:cs="Times New Roman"/>
          <w:sz w:val="24"/>
          <w:szCs w:val="24"/>
        </w:rPr>
        <w:t xml:space="preserve"> </w:t>
      </w:r>
      <w:r w:rsidR="006D0DD3">
        <w:rPr>
          <w:rFonts w:ascii="Times New Roman" w:hAnsi="Times New Roman" w:cs="Times New Roman"/>
          <w:sz w:val="24"/>
          <w:szCs w:val="24"/>
        </w:rPr>
        <w:t>11/09/2023</w:t>
      </w:r>
    </w:p>
    <w:p w14:paraId="48E62A2C" w14:textId="5C920085" w:rsidR="00CB1A9B" w:rsidRPr="004C47A1" w:rsidRDefault="00BD0FEE" w:rsidP="006D0DD3">
      <w:pPr>
        <w:spacing w:line="360" w:lineRule="auto"/>
        <w:rPr>
          <w:rFonts w:ascii="Times New Roman" w:hAnsi="Times New Roman" w:cs="Times New Roman"/>
          <w:sz w:val="24"/>
          <w:szCs w:val="24"/>
        </w:rPr>
      </w:pPr>
      <w:r w:rsidRPr="00167D34">
        <w:rPr>
          <w:noProof/>
          <w:sz w:val="24"/>
          <w:szCs w:val="24"/>
        </w:rPr>
        <w:drawing>
          <wp:anchor distT="0" distB="0" distL="0" distR="0" simplePos="0" relativeHeight="251678720" behindDoc="0" locked="0" layoutInCell="1" allowOverlap="1" wp14:anchorId="75C64FBD" wp14:editId="3D8166A3">
            <wp:simplePos x="0" y="0"/>
            <wp:positionH relativeFrom="page">
              <wp:posOffset>4162867</wp:posOffset>
            </wp:positionH>
            <wp:positionV relativeFrom="paragraph">
              <wp:posOffset>323657</wp:posOffset>
            </wp:positionV>
            <wp:extent cx="864704" cy="330159"/>
            <wp:effectExtent l="0" t="0" r="0" b="0"/>
            <wp:wrapNone/>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14" cstate="print"/>
                    <a:stretch>
                      <a:fillRect/>
                    </a:stretch>
                  </pic:blipFill>
                  <pic:spPr>
                    <a:xfrm>
                      <a:off x="0" y="0"/>
                      <a:ext cx="864704" cy="330159"/>
                    </a:xfrm>
                    <a:prstGeom prst="rect">
                      <a:avLst/>
                    </a:prstGeom>
                  </pic:spPr>
                </pic:pic>
              </a:graphicData>
            </a:graphic>
            <wp14:sizeRelH relativeFrom="margin">
              <wp14:pctWidth>0</wp14:pctWidth>
            </wp14:sizeRelH>
            <wp14:sizeRelV relativeFrom="margin">
              <wp14:pctHeight>0</wp14:pctHeight>
            </wp14:sizeRelV>
          </wp:anchor>
        </w:drawing>
      </w:r>
      <w:r w:rsidRPr="00167D34">
        <w:rPr>
          <w:noProof/>
          <w:sz w:val="24"/>
          <w:szCs w:val="24"/>
        </w:rPr>
        <w:drawing>
          <wp:anchor distT="0" distB="0" distL="0" distR="0" simplePos="0" relativeHeight="251676672" behindDoc="0" locked="0" layoutInCell="1" allowOverlap="1" wp14:anchorId="55BB9DE8" wp14:editId="6B29FF4A">
            <wp:simplePos x="0" y="0"/>
            <wp:positionH relativeFrom="page">
              <wp:posOffset>3597744</wp:posOffset>
            </wp:positionH>
            <wp:positionV relativeFrom="paragraph">
              <wp:posOffset>325258</wp:posOffset>
            </wp:positionV>
            <wp:extent cx="516835" cy="381458"/>
            <wp:effectExtent l="0" t="0" r="0" b="0"/>
            <wp:wrapNone/>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5" cstate="print"/>
                    <a:stretch>
                      <a:fillRect/>
                    </a:stretch>
                  </pic:blipFill>
                  <pic:spPr>
                    <a:xfrm>
                      <a:off x="0" y="0"/>
                      <a:ext cx="516835" cy="381458"/>
                    </a:xfrm>
                    <a:prstGeom prst="rect">
                      <a:avLst/>
                    </a:prstGeom>
                  </pic:spPr>
                </pic:pic>
              </a:graphicData>
            </a:graphic>
            <wp14:sizeRelH relativeFrom="margin">
              <wp14:pctWidth>0</wp14:pctWidth>
            </wp14:sizeRelH>
            <wp14:sizeRelV relativeFrom="margin">
              <wp14:pctHeight>0</wp14:pctHeight>
            </wp14:sizeRelV>
          </wp:anchor>
        </w:drawing>
      </w:r>
      <w:r w:rsidR="00CB1A9B" w:rsidRPr="004C47A1">
        <w:rPr>
          <w:rFonts w:ascii="Times New Roman" w:hAnsi="Times New Roman" w:cs="Times New Roman"/>
          <w:sz w:val="24"/>
          <w:szCs w:val="24"/>
        </w:rPr>
        <w:t>Student name</w:t>
      </w:r>
      <w:r w:rsidR="00CB1A9B" w:rsidRPr="004C47A1">
        <w:rPr>
          <w:rFonts w:ascii="Times New Roman" w:hAnsi="Times New Roman" w:cs="Times New Roman"/>
          <w:sz w:val="24"/>
          <w:szCs w:val="24"/>
        </w:rPr>
        <w:tab/>
      </w:r>
      <w:r w:rsidR="00CB1A9B" w:rsidRPr="004C47A1">
        <w:rPr>
          <w:rFonts w:ascii="Times New Roman" w:hAnsi="Times New Roman" w:cs="Times New Roman"/>
          <w:sz w:val="24"/>
          <w:szCs w:val="24"/>
        </w:rPr>
        <w:tab/>
      </w:r>
      <w:r w:rsidR="00CB1A9B" w:rsidRPr="004C47A1">
        <w:rPr>
          <w:rFonts w:ascii="Times New Roman" w:hAnsi="Times New Roman" w:cs="Times New Roman"/>
          <w:sz w:val="24"/>
          <w:szCs w:val="24"/>
        </w:rPr>
        <w:tab/>
      </w:r>
      <w:r w:rsidR="00CB1A9B" w:rsidRPr="004C47A1">
        <w:rPr>
          <w:rFonts w:ascii="Times New Roman" w:hAnsi="Times New Roman" w:cs="Times New Roman"/>
          <w:sz w:val="24"/>
          <w:szCs w:val="24"/>
        </w:rPr>
        <w:tab/>
      </w:r>
      <w:r w:rsidR="00CB1A9B" w:rsidRPr="004C47A1">
        <w:rPr>
          <w:rFonts w:ascii="Times New Roman" w:hAnsi="Times New Roman" w:cs="Times New Roman"/>
          <w:sz w:val="24"/>
          <w:szCs w:val="24"/>
        </w:rPr>
        <w:tab/>
        <w:t>signature</w:t>
      </w:r>
      <w:r w:rsidR="00CB1A9B" w:rsidRPr="004C47A1">
        <w:rPr>
          <w:rFonts w:ascii="Times New Roman" w:hAnsi="Times New Roman" w:cs="Times New Roman"/>
          <w:sz w:val="24"/>
          <w:szCs w:val="24"/>
        </w:rPr>
        <w:tab/>
      </w:r>
      <w:r w:rsidR="00CB1A9B" w:rsidRPr="004C47A1">
        <w:rPr>
          <w:rFonts w:ascii="Times New Roman" w:hAnsi="Times New Roman" w:cs="Times New Roman"/>
          <w:sz w:val="24"/>
          <w:szCs w:val="24"/>
        </w:rPr>
        <w:tab/>
      </w:r>
      <w:r w:rsidR="00CB1A9B" w:rsidRPr="004C47A1">
        <w:rPr>
          <w:rFonts w:ascii="Times New Roman" w:hAnsi="Times New Roman" w:cs="Times New Roman"/>
          <w:sz w:val="24"/>
          <w:szCs w:val="24"/>
        </w:rPr>
        <w:tab/>
        <w:t>date</w:t>
      </w:r>
    </w:p>
    <w:p w14:paraId="40ECC522" w14:textId="03043C4C" w:rsidR="00CB1A9B" w:rsidRPr="004C47A1" w:rsidRDefault="00700E42" w:rsidP="006D0DD3">
      <w:pPr>
        <w:spacing w:line="360" w:lineRule="auto"/>
        <w:rPr>
          <w:rFonts w:ascii="Times New Roman" w:hAnsi="Times New Roman" w:cs="Times New Roman"/>
          <w:sz w:val="24"/>
          <w:szCs w:val="24"/>
        </w:rPr>
      </w:pPr>
      <w:r>
        <w:rPr>
          <w:rFonts w:ascii="Times New Roman" w:hAnsi="Times New Roman" w:cs="Times New Roman"/>
          <w:sz w:val="24"/>
          <w:szCs w:val="24"/>
        </w:rPr>
        <w:t>Dr A. BRITWUM</w:t>
      </w:r>
      <w:r w:rsidR="00CB1A9B" w:rsidRPr="004C47A1">
        <w:rPr>
          <w:rFonts w:ascii="Times New Roman" w:hAnsi="Times New Roman" w:cs="Times New Roman"/>
          <w:sz w:val="24"/>
          <w:szCs w:val="24"/>
        </w:rPr>
        <w:tab/>
      </w:r>
      <w:r w:rsidR="00CB1A9B" w:rsidRPr="004C47A1">
        <w:rPr>
          <w:rFonts w:ascii="Times New Roman" w:hAnsi="Times New Roman" w:cs="Times New Roman"/>
          <w:sz w:val="24"/>
          <w:szCs w:val="24"/>
        </w:rPr>
        <w:tab/>
      </w:r>
      <w:r>
        <w:rPr>
          <w:rFonts w:ascii="Times New Roman" w:hAnsi="Times New Roman" w:cs="Times New Roman"/>
          <w:sz w:val="24"/>
          <w:szCs w:val="24"/>
        </w:rPr>
        <w:t xml:space="preserve">                         </w:t>
      </w:r>
      <w:r w:rsidR="00CB1A9B" w:rsidRPr="004C47A1">
        <w:rPr>
          <w:rFonts w:ascii="Times New Roman" w:hAnsi="Times New Roman" w:cs="Times New Roman"/>
          <w:sz w:val="24"/>
          <w:szCs w:val="24"/>
        </w:rPr>
        <w:t>……</w:t>
      </w:r>
      <w:r w:rsidR="00BD0FEE">
        <w:rPr>
          <w:rFonts w:ascii="Times New Roman" w:hAnsi="Times New Roman" w:cs="Times New Roman"/>
          <w:sz w:val="24"/>
          <w:szCs w:val="24"/>
        </w:rPr>
        <w:t xml:space="preserve">                            </w:t>
      </w:r>
      <w:r w:rsidR="00CB1A9B" w:rsidRPr="004C47A1">
        <w:rPr>
          <w:rFonts w:ascii="Times New Roman" w:hAnsi="Times New Roman" w:cs="Times New Roman"/>
          <w:sz w:val="24"/>
          <w:szCs w:val="24"/>
        </w:rPr>
        <w:tab/>
      </w:r>
      <w:r w:rsidR="006D0DD3">
        <w:rPr>
          <w:rFonts w:ascii="Times New Roman" w:hAnsi="Times New Roman" w:cs="Times New Roman"/>
          <w:sz w:val="24"/>
          <w:szCs w:val="24"/>
        </w:rPr>
        <w:t>11/09/2023</w:t>
      </w:r>
    </w:p>
    <w:p w14:paraId="56537973" w14:textId="77777777" w:rsidR="00CB1A9B" w:rsidRPr="004C47A1" w:rsidRDefault="00CB1A9B" w:rsidP="006D0DD3">
      <w:pPr>
        <w:spacing w:line="360" w:lineRule="auto"/>
        <w:rPr>
          <w:rFonts w:ascii="Times New Roman" w:hAnsi="Times New Roman" w:cs="Times New Roman"/>
          <w:sz w:val="24"/>
          <w:szCs w:val="24"/>
        </w:rPr>
      </w:pPr>
      <w:r w:rsidRPr="004C47A1">
        <w:rPr>
          <w:rFonts w:ascii="Times New Roman" w:hAnsi="Times New Roman" w:cs="Times New Roman"/>
          <w:sz w:val="24"/>
          <w:szCs w:val="24"/>
        </w:rPr>
        <w:t>Supervisor</w:t>
      </w:r>
      <w:r w:rsidRPr="004C47A1">
        <w:rPr>
          <w:rFonts w:ascii="Times New Roman" w:hAnsi="Times New Roman" w:cs="Times New Roman"/>
          <w:sz w:val="24"/>
          <w:szCs w:val="24"/>
        </w:rPr>
        <w:tab/>
      </w:r>
      <w:r w:rsidRPr="004C47A1">
        <w:rPr>
          <w:rFonts w:ascii="Times New Roman" w:hAnsi="Times New Roman" w:cs="Times New Roman"/>
          <w:sz w:val="24"/>
          <w:szCs w:val="24"/>
        </w:rPr>
        <w:tab/>
      </w:r>
      <w:r w:rsidRPr="004C47A1">
        <w:rPr>
          <w:rFonts w:ascii="Times New Roman" w:hAnsi="Times New Roman" w:cs="Times New Roman"/>
          <w:sz w:val="24"/>
          <w:szCs w:val="24"/>
        </w:rPr>
        <w:tab/>
      </w:r>
      <w:r w:rsidRPr="004C47A1">
        <w:rPr>
          <w:rFonts w:ascii="Times New Roman" w:hAnsi="Times New Roman" w:cs="Times New Roman"/>
          <w:sz w:val="24"/>
          <w:szCs w:val="24"/>
        </w:rPr>
        <w:tab/>
      </w:r>
      <w:r w:rsidRPr="004C47A1">
        <w:rPr>
          <w:rFonts w:ascii="Times New Roman" w:hAnsi="Times New Roman" w:cs="Times New Roman"/>
          <w:sz w:val="24"/>
          <w:szCs w:val="24"/>
        </w:rPr>
        <w:tab/>
        <w:t>signature</w:t>
      </w:r>
      <w:r w:rsidRPr="004C47A1">
        <w:rPr>
          <w:rFonts w:ascii="Times New Roman" w:hAnsi="Times New Roman" w:cs="Times New Roman"/>
          <w:sz w:val="24"/>
          <w:szCs w:val="24"/>
        </w:rPr>
        <w:tab/>
      </w:r>
      <w:r w:rsidRPr="004C47A1">
        <w:rPr>
          <w:rFonts w:ascii="Times New Roman" w:hAnsi="Times New Roman" w:cs="Times New Roman"/>
          <w:sz w:val="24"/>
          <w:szCs w:val="24"/>
        </w:rPr>
        <w:tab/>
      </w:r>
      <w:r w:rsidRPr="004C47A1">
        <w:rPr>
          <w:rFonts w:ascii="Times New Roman" w:hAnsi="Times New Roman" w:cs="Times New Roman"/>
          <w:sz w:val="24"/>
          <w:szCs w:val="24"/>
        </w:rPr>
        <w:tab/>
        <w:t>date</w:t>
      </w:r>
    </w:p>
    <w:p w14:paraId="5B671149" w14:textId="33FF8F4F" w:rsidR="00CB1A9B" w:rsidRPr="004C47A1" w:rsidRDefault="00700E42" w:rsidP="006D0DD3">
      <w:pPr>
        <w:spacing w:line="360" w:lineRule="auto"/>
        <w:rPr>
          <w:rFonts w:ascii="Times New Roman" w:hAnsi="Times New Roman" w:cs="Times New Roman"/>
          <w:sz w:val="24"/>
          <w:szCs w:val="24"/>
        </w:rPr>
      </w:pPr>
      <w:r>
        <w:rPr>
          <w:rFonts w:ascii="Times New Roman" w:hAnsi="Times New Roman" w:cs="Times New Roman"/>
          <w:sz w:val="24"/>
          <w:szCs w:val="24"/>
        </w:rPr>
        <w:t xml:space="preserve">DR M.K.E DONKOR              </w:t>
      </w:r>
      <w:r w:rsidR="00CB1A9B" w:rsidRPr="004C47A1">
        <w:rPr>
          <w:rFonts w:ascii="Times New Roman" w:hAnsi="Times New Roman" w:cs="Times New Roman"/>
          <w:sz w:val="24"/>
          <w:szCs w:val="24"/>
        </w:rPr>
        <w:tab/>
      </w:r>
      <w:r w:rsidR="006D0DD3">
        <w:rPr>
          <w:rFonts w:ascii="Times New Roman" w:hAnsi="Times New Roman" w:cs="Times New Roman"/>
          <w:sz w:val="24"/>
          <w:szCs w:val="24"/>
        </w:rPr>
        <w:t xml:space="preserve">         </w:t>
      </w:r>
      <w:r w:rsidR="006D0DD3">
        <w:rPr>
          <w:noProof/>
        </w:rPr>
        <w:drawing>
          <wp:inline distT="0" distB="0" distL="0" distR="0" wp14:anchorId="43E9F0AB" wp14:editId="364BC5FC">
            <wp:extent cx="1292087" cy="335621"/>
            <wp:effectExtent l="0" t="0" r="3810" b="7620"/>
            <wp:docPr id="757989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8955" cy="342600"/>
                    </a:xfrm>
                    <a:prstGeom prst="rect">
                      <a:avLst/>
                    </a:prstGeom>
                    <a:noFill/>
                    <a:ln>
                      <a:noFill/>
                    </a:ln>
                  </pic:spPr>
                </pic:pic>
              </a:graphicData>
            </a:graphic>
          </wp:inline>
        </w:drawing>
      </w:r>
      <w:r w:rsidR="006D0DD3">
        <w:rPr>
          <w:rFonts w:ascii="Times New Roman" w:hAnsi="Times New Roman" w:cs="Times New Roman"/>
          <w:sz w:val="24"/>
          <w:szCs w:val="24"/>
        </w:rPr>
        <w:t xml:space="preserve">                 </w:t>
      </w:r>
      <w:r w:rsidR="006D0DD3">
        <w:rPr>
          <w:rFonts w:ascii="Times New Roman" w:hAnsi="Times New Roman" w:cs="Times New Roman"/>
          <w:sz w:val="24"/>
          <w:szCs w:val="24"/>
        </w:rPr>
        <w:t>11/09/2023</w:t>
      </w:r>
    </w:p>
    <w:p w14:paraId="1C0EF590" w14:textId="77777777" w:rsidR="00CB1A9B" w:rsidRPr="004C47A1" w:rsidRDefault="00CB1A9B" w:rsidP="006D0DD3">
      <w:pPr>
        <w:spacing w:line="360" w:lineRule="auto"/>
        <w:rPr>
          <w:rFonts w:ascii="Times New Roman" w:hAnsi="Times New Roman" w:cs="Times New Roman"/>
          <w:sz w:val="24"/>
          <w:szCs w:val="24"/>
        </w:rPr>
      </w:pPr>
      <w:r w:rsidRPr="004C47A1">
        <w:rPr>
          <w:rFonts w:ascii="Times New Roman" w:hAnsi="Times New Roman" w:cs="Times New Roman"/>
          <w:sz w:val="24"/>
          <w:szCs w:val="24"/>
        </w:rPr>
        <w:t>Supervisor</w:t>
      </w:r>
      <w:r w:rsidRPr="004C47A1">
        <w:rPr>
          <w:rFonts w:ascii="Times New Roman" w:hAnsi="Times New Roman" w:cs="Times New Roman"/>
          <w:sz w:val="24"/>
          <w:szCs w:val="24"/>
        </w:rPr>
        <w:tab/>
      </w:r>
      <w:r w:rsidRPr="004C47A1">
        <w:rPr>
          <w:rFonts w:ascii="Times New Roman" w:hAnsi="Times New Roman" w:cs="Times New Roman"/>
          <w:sz w:val="24"/>
          <w:szCs w:val="24"/>
        </w:rPr>
        <w:tab/>
      </w:r>
      <w:r w:rsidRPr="004C47A1">
        <w:rPr>
          <w:rFonts w:ascii="Times New Roman" w:hAnsi="Times New Roman" w:cs="Times New Roman"/>
          <w:sz w:val="24"/>
          <w:szCs w:val="24"/>
        </w:rPr>
        <w:tab/>
      </w:r>
      <w:r w:rsidRPr="004C47A1">
        <w:rPr>
          <w:rFonts w:ascii="Times New Roman" w:hAnsi="Times New Roman" w:cs="Times New Roman"/>
          <w:sz w:val="24"/>
          <w:szCs w:val="24"/>
        </w:rPr>
        <w:tab/>
      </w:r>
      <w:r w:rsidRPr="004C47A1">
        <w:rPr>
          <w:rFonts w:ascii="Times New Roman" w:hAnsi="Times New Roman" w:cs="Times New Roman"/>
          <w:sz w:val="24"/>
          <w:szCs w:val="24"/>
        </w:rPr>
        <w:tab/>
        <w:t>signature</w:t>
      </w:r>
      <w:r w:rsidRPr="004C47A1">
        <w:rPr>
          <w:rFonts w:ascii="Times New Roman" w:hAnsi="Times New Roman" w:cs="Times New Roman"/>
          <w:sz w:val="24"/>
          <w:szCs w:val="24"/>
        </w:rPr>
        <w:tab/>
      </w:r>
      <w:r w:rsidRPr="004C47A1">
        <w:rPr>
          <w:rFonts w:ascii="Times New Roman" w:hAnsi="Times New Roman" w:cs="Times New Roman"/>
          <w:sz w:val="24"/>
          <w:szCs w:val="24"/>
        </w:rPr>
        <w:tab/>
      </w:r>
      <w:r w:rsidRPr="004C47A1">
        <w:rPr>
          <w:rFonts w:ascii="Times New Roman" w:hAnsi="Times New Roman" w:cs="Times New Roman"/>
          <w:sz w:val="24"/>
          <w:szCs w:val="24"/>
        </w:rPr>
        <w:tab/>
        <w:t>date</w:t>
      </w:r>
    </w:p>
    <w:p w14:paraId="70522EA5" w14:textId="444BF111" w:rsidR="00700E42" w:rsidRDefault="00700E42" w:rsidP="006D0DD3">
      <w:pPr>
        <w:spacing w:line="360" w:lineRule="auto"/>
        <w:rPr>
          <w:rFonts w:ascii="Times New Roman" w:hAnsi="Times New Roman" w:cs="Times New Roman"/>
          <w:sz w:val="24"/>
          <w:szCs w:val="24"/>
        </w:rPr>
      </w:pPr>
      <w:r>
        <w:rPr>
          <w:rFonts w:ascii="Times New Roman" w:hAnsi="Times New Roman" w:cs="Times New Roman"/>
          <w:sz w:val="24"/>
          <w:szCs w:val="24"/>
        </w:rPr>
        <w:t>PROF. R.Y. TAMAKLOE</w:t>
      </w:r>
      <w:r w:rsidR="00CB1A9B" w:rsidRPr="004C47A1">
        <w:rPr>
          <w:rFonts w:ascii="Times New Roman" w:hAnsi="Times New Roman" w:cs="Times New Roman"/>
          <w:sz w:val="24"/>
          <w:szCs w:val="24"/>
        </w:rPr>
        <w:tab/>
      </w:r>
      <w:r>
        <w:rPr>
          <w:rFonts w:ascii="Times New Roman" w:hAnsi="Times New Roman" w:cs="Times New Roman"/>
          <w:sz w:val="24"/>
          <w:szCs w:val="24"/>
        </w:rPr>
        <w:t xml:space="preserve">             </w:t>
      </w:r>
      <w:r w:rsidR="006D0DD3">
        <w:rPr>
          <w:rFonts w:ascii="Times New Roman" w:hAnsi="Times New Roman" w:cs="Times New Roman"/>
          <w:sz w:val="24"/>
          <w:szCs w:val="24"/>
        </w:rPr>
        <w:t xml:space="preserve">          </w:t>
      </w:r>
      <w:r w:rsidR="006D0DD3">
        <w:rPr>
          <w:noProof/>
        </w:rPr>
        <w:drawing>
          <wp:inline distT="0" distB="0" distL="0" distR="0" wp14:anchorId="782CDCEC" wp14:editId="5C38FB2D">
            <wp:extent cx="1182260" cy="317365"/>
            <wp:effectExtent l="0" t="0" r="0" b="6985"/>
            <wp:docPr id="4592249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96061" cy="321070"/>
                    </a:xfrm>
                    <a:prstGeom prst="rect">
                      <a:avLst/>
                    </a:prstGeom>
                    <a:noFill/>
                    <a:ln>
                      <a:noFill/>
                    </a:ln>
                  </pic:spPr>
                </pic:pic>
              </a:graphicData>
            </a:graphic>
          </wp:inline>
        </w:drawing>
      </w:r>
      <w:r w:rsidR="006D0DD3">
        <w:rPr>
          <w:rFonts w:ascii="Times New Roman" w:hAnsi="Times New Roman" w:cs="Times New Roman"/>
          <w:sz w:val="24"/>
          <w:szCs w:val="24"/>
        </w:rPr>
        <w:t xml:space="preserve">                 </w:t>
      </w:r>
      <w:r w:rsidR="006D0DD3">
        <w:rPr>
          <w:rFonts w:ascii="Times New Roman" w:hAnsi="Times New Roman" w:cs="Times New Roman"/>
          <w:sz w:val="24"/>
          <w:szCs w:val="24"/>
        </w:rPr>
        <w:t>11/09/2023</w:t>
      </w:r>
    </w:p>
    <w:p w14:paraId="75D2AACC" w14:textId="306BEBBF" w:rsidR="00425F39" w:rsidRPr="006D0DD3" w:rsidRDefault="00700E42" w:rsidP="006D0DD3">
      <w:pPr>
        <w:spacing w:line="480" w:lineRule="auto"/>
        <w:rPr>
          <w:rFonts w:ascii="Times New Roman" w:hAnsi="Times New Roman" w:cs="Times New Roman"/>
          <w:sz w:val="24"/>
          <w:szCs w:val="24"/>
        </w:rPr>
      </w:pPr>
      <w:r>
        <w:rPr>
          <w:rFonts w:ascii="Times New Roman" w:hAnsi="Times New Roman" w:cs="Times New Roman"/>
          <w:sz w:val="24"/>
          <w:szCs w:val="24"/>
        </w:rPr>
        <w:t xml:space="preserve"> Head of Department</w:t>
      </w:r>
      <w:r w:rsidR="00CB1A9B" w:rsidRPr="004C47A1">
        <w:rPr>
          <w:rFonts w:ascii="Times New Roman" w:hAnsi="Times New Roman" w:cs="Times New Roman"/>
          <w:sz w:val="24"/>
          <w:szCs w:val="24"/>
        </w:rPr>
        <w:tab/>
      </w:r>
      <w:r w:rsidR="00CB1A9B" w:rsidRPr="004C47A1">
        <w:rPr>
          <w:rFonts w:ascii="Times New Roman" w:hAnsi="Times New Roman" w:cs="Times New Roman"/>
          <w:sz w:val="24"/>
          <w:szCs w:val="24"/>
        </w:rPr>
        <w:tab/>
      </w:r>
      <w:r w:rsidR="00CB1A9B" w:rsidRPr="004C47A1">
        <w:rPr>
          <w:rFonts w:ascii="Times New Roman" w:hAnsi="Times New Roman" w:cs="Times New Roman"/>
          <w:sz w:val="24"/>
          <w:szCs w:val="24"/>
        </w:rPr>
        <w:tab/>
      </w:r>
      <w:r w:rsidR="00CB1A9B" w:rsidRPr="004C47A1">
        <w:rPr>
          <w:rFonts w:ascii="Times New Roman" w:hAnsi="Times New Roman" w:cs="Times New Roman"/>
          <w:sz w:val="24"/>
          <w:szCs w:val="24"/>
        </w:rPr>
        <w:tab/>
        <w:t>signature</w:t>
      </w:r>
      <w:r w:rsidR="00CB1A9B" w:rsidRPr="004C47A1">
        <w:rPr>
          <w:rFonts w:ascii="Times New Roman" w:hAnsi="Times New Roman" w:cs="Times New Roman"/>
          <w:sz w:val="24"/>
          <w:szCs w:val="24"/>
        </w:rPr>
        <w:tab/>
      </w:r>
      <w:r w:rsidR="00CB1A9B" w:rsidRPr="004C47A1">
        <w:rPr>
          <w:rFonts w:ascii="Times New Roman" w:hAnsi="Times New Roman" w:cs="Times New Roman"/>
          <w:sz w:val="24"/>
          <w:szCs w:val="24"/>
        </w:rPr>
        <w:tab/>
      </w:r>
      <w:r w:rsidR="00CB1A9B" w:rsidRPr="004C47A1">
        <w:rPr>
          <w:rFonts w:ascii="Times New Roman" w:hAnsi="Times New Roman" w:cs="Times New Roman"/>
          <w:sz w:val="24"/>
          <w:szCs w:val="24"/>
        </w:rPr>
        <w:tab/>
        <w:t>date</w:t>
      </w:r>
    </w:p>
    <w:p w14:paraId="75646B87" w14:textId="3D90C497" w:rsidR="00CB1A9B" w:rsidRPr="00120699" w:rsidRDefault="00CB1A9B" w:rsidP="00120699">
      <w:pPr>
        <w:pStyle w:val="Heading1"/>
        <w:jc w:val="center"/>
        <w:rPr>
          <w:rFonts w:ascii="Times New Roman" w:hAnsi="Times New Roman" w:cs="Times New Roman"/>
          <w:b/>
          <w:bCs/>
          <w:color w:val="auto"/>
          <w:sz w:val="24"/>
          <w:szCs w:val="24"/>
        </w:rPr>
      </w:pPr>
      <w:bookmarkStart w:id="2" w:name="_Toc145580470"/>
      <w:r w:rsidRPr="00120699">
        <w:rPr>
          <w:rFonts w:ascii="Times New Roman" w:hAnsi="Times New Roman" w:cs="Times New Roman"/>
          <w:b/>
          <w:bCs/>
          <w:color w:val="auto"/>
          <w:sz w:val="24"/>
          <w:szCs w:val="24"/>
        </w:rPr>
        <w:lastRenderedPageBreak/>
        <w:t>ACKNOWLEDGEMENT</w:t>
      </w:r>
      <w:bookmarkEnd w:id="2"/>
    </w:p>
    <w:p w14:paraId="287E13F4" w14:textId="77777777" w:rsidR="00CB1A9B" w:rsidRPr="004C47A1" w:rsidRDefault="00CB1A9B" w:rsidP="00CB1A9B">
      <w:pPr>
        <w:jc w:val="center"/>
        <w:rPr>
          <w:rFonts w:ascii="Times New Roman" w:hAnsi="Times New Roman" w:cs="Times New Roman"/>
          <w:b/>
          <w:bCs/>
          <w:sz w:val="24"/>
          <w:szCs w:val="24"/>
        </w:rPr>
      </w:pPr>
    </w:p>
    <w:p w14:paraId="07D03F80" w14:textId="419D2466" w:rsidR="00CB1A9B" w:rsidRPr="004C47A1" w:rsidRDefault="00CB1A9B" w:rsidP="00CB1A9B">
      <w:pPr>
        <w:jc w:val="both"/>
        <w:rPr>
          <w:rFonts w:ascii="Times New Roman" w:hAnsi="Times New Roman" w:cs="Times New Roman"/>
          <w:sz w:val="24"/>
          <w:szCs w:val="24"/>
        </w:rPr>
      </w:pPr>
      <w:r w:rsidRPr="004C47A1">
        <w:rPr>
          <w:rFonts w:ascii="Times New Roman" w:hAnsi="Times New Roman" w:cs="Times New Roman"/>
          <w:sz w:val="24"/>
          <w:szCs w:val="24"/>
        </w:rPr>
        <w:t>Our deepest gratitude is to the Almighty God and then to our supervisors Dr A. Britwum and Dr M.K.E Donkor.</w:t>
      </w:r>
    </w:p>
    <w:p w14:paraId="5B20CC64" w14:textId="77777777" w:rsidR="00CB1A9B" w:rsidRPr="004C47A1" w:rsidRDefault="00CB1A9B" w:rsidP="00CB1A9B">
      <w:pPr>
        <w:jc w:val="both"/>
        <w:rPr>
          <w:rFonts w:ascii="Times New Roman" w:hAnsi="Times New Roman" w:cs="Times New Roman"/>
          <w:sz w:val="24"/>
          <w:szCs w:val="24"/>
        </w:rPr>
      </w:pPr>
      <w:r w:rsidRPr="004C47A1">
        <w:rPr>
          <w:rFonts w:ascii="Times New Roman" w:hAnsi="Times New Roman" w:cs="Times New Roman"/>
          <w:sz w:val="24"/>
          <w:szCs w:val="24"/>
        </w:rPr>
        <w:t>We appreciate the support and God richly bless you.</w:t>
      </w:r>
    </w:p>
    <w:p w14:paraId="144E0FB1" w14:textId="77777777" w:rsidR="00CB1A9B" w:rsidRPr="004C47A1" w:rsidRDefault="00CB1A9B" w:rsidP="00CB1A9B">
      <w:pPr>
        <w:jc w:val="both"/>
        <w:rPr>
          <w:rFonts w:ascii="Times New Roman" w:hAnsi="Times New Roman" w:cs="Times New Roman"/>
          <w:sz w:val="24"/>
          <w:szCs w:val="24"/>
        </w:rPr>
      </w:pPr>
    </w:p>
    <w:p w14:paraId="11BCBA57" w14:textId="77777777" w:rsidR="00CB1A9B" w:rsidRPr="004C47A1" w:rsidRDefault="00CB1A9B" w:rsidP="00CB1A9B">
      <w:pPr>
        <w:jc w:val="both"/>
        <w:rPr>
          <w:rFonts w:ascii="Times New Roman" w:hAnsi="Times New Roman" w:cs="Times New Roman"/>
          <w:sz w:val="24"/>
          <w:szCs w:val="24"/>
        </w:rPr>
      </w:pPr>
    </w:p>
    <w:p w14:paraId="1045688F" w14:textId="77777777" w:rsidR="00CB1A9B" w:rsidRPr="004C47A1" w:rsidRDefault="00CB1A9B" w:rsidP="00CB1A9B">
      <w:pPr>
        <w:rPr>
          <w:rFonts w:ascii="Times New Roman" w:hAnsi="Times New Roman" w:cs="Times New Roman"/>
          <w:b/>
          <w:bCs/>
          <w:sz w:val="24"/>
          <w:szCs w:val="24"/>
        </w:rPr>
      </w:pPr>
    </w:p>
    <w:p w14:paraId="51C8FE54" w14:textId="77777777" w:rsidR="00CB1A9B" w:rsidRPr="004C47A1" w:rsidRDefault="00CB1A9B" w:rsidP="00CB1A9B">
      <w:pPr>
        <w:rPr>
          <w:rFonts w:ascii="Times New Roman" w:hAnsi="Times New Roman" w:cs="Times New Roman"/>
          <w:b/>
          <w:bCs/>
          <w:sz w:val="24"/>
          <w:szCs w:val="24"/>
        </w:rPr>
      </w:pPr>
    </w:p>
    <w:p w14:paraId="26D1C830" w14:textId="77777777" w:rsidR="00CB1A9B" w:rsidRPr="004C47A1" w:rsidRDefault="00CB1A9B" w:rsidP="00CB1A9B">
      <w:pPr>
        <w:jc w:val="center"/>
        <w:rPr>
          <w:rFonts w:ascii="Times New Roman" w:hAnsi="Times New Roman" w:cs="Times New Roman"/>
          <w:b/>
          <w:bCs/>
          <w:sz w:val="24"/>
          <w:szCs w:val="24"/>
        </w:rPr>
      </w:pPr>
    </w:p>
    <w:p w14:paraId="58F9B3F3" w14:textId="77777777" w:rsidR="00CB1A9B" w:rsidRPr="004C47A1" w:rsidRDefault="00CB1A9B" w:rsidP="00CB1A9B">
      <w:pPr>
        <w:rPr>
          <w:rFonts w:ascii="Times New Roman" w:hAnsi="Times New Roman" w:cs="Times New Roman"/>
          <w:b/>
          <w:bCs/>
          <w:sz w:val="24"/>
          <w:szCs w:val="24"/>
        </w:rPr>
      </w:pPr>
    </w:p>
    <w:p w14:paraId="7E795B4C" w14:textId="77777777" w:rsidR="00CB1A9B" w:rsidRPr="004C47A1" w:rsidRDefault="00CB1A9B" w:rsidP="00CB1A9B">
      <w:pPr>
        <w:rPr>
          <w:rFonts w:ascii="Times New Roman" w:hAnsi="Times New Roman" w:cs="Times New Roman"/>
          <w:b/>
          <w:bCs/>
          <w:sz w:val="24"/>
          <w:szCs w:val="24"/>
        </w:rPr>
      </w:pPr>
    </w:p>
    <w:p w14:paraId="10B073A4" w14:textId="77777777" w:rsidR="00CB1A9B" w:rsidRPr="004C47A1" w:rsidRDefault="00CB1A9B" w:rsidP="00CB1A9B">
      <w:pPr>
        <w:rPr>
          <w:rFonts w:ascii="Times New Roman" w:hAnsi="Times New Roman" w:cs="Times New Roman"/>
          <w:b/>
          <w:bCs/>
          <w:sz w:val="24"/>
          <w:szCs w:val="24"/>
        </w:rPr>
      </w:pPr>
    </w:p>
    <w:p w14:paraId="5C5105F6" w14:textId="77777777" w:rsidR="00CB1A9B" w:rsidRPr="004C47A1" w:rsidRDefault="00CB1A9B" w:rsidP="00CB1A9B">
      <w:pPr>
        <w:rPr>
          <w:rFonts w:ascii="Times New Roman" w:hAnsi="Times New Roman" w:cs="Times New Roman"/>
          <w:b/>
          <w:bCs/>
          <w:sz w:val="24"/>
          <w:szCs w:val="24"/>
        </w:rPr>
      </w:pPr>
    </w:p>
    <w:p w14:paraId="2B5E8EBA" w14:textId="77777777" w:rsidR="00CB1A9B" w:rsidRPr="004C47A1" w:rsidRDefault="00CB1A9B" w:rsidP="00CB1A9B">
      <w:pPr>
        <w:rPr>
          <w:rFonts w:ascii="Times New Roman" w:hAnsi="Times New Roman" w:cs="Times New Roman"/>
          <w:b/>
          <w:bCs/>
          <w:sz w:val="24"/>
          <w:szCs w:val="24"/>
        </w:rPr>
      </w:pPr>
    </w:p>
    <w:p w14:paraId="65963FAC" w14:textId="77777777" w:rsidR="00CB1A9B" w:rsidRPr="004C47A1" w:rsidRDefault="00CB1A9B" w:rsidP="00CB1A9B">
      <w:pPr>
        <w:rPr>
          <w:rFonts w:ascii="Times New Roman" w:hAnsi="Times New Roman" w:cs="Times New Roman"/>
          <w:b/>
          <w:bCs/>
          <w:sz w:val="24"/>
          <w:szCs w:val="24"/>
        </w:rPr>
      </w:pPr>
    </w:p>
    <w:p w14:paraId="50159BF9" w14:textId="77777777" w:rsidR="00CB1A9B" w:rsidRPr="004C47A1" w:rsidRDefault="00CB1A9B" w:rsidP="00CB1A9B">
      <w:pPr>
        <w:rPr>
          <w:rFonts w:ascii="Times New Roman" w:hAnsi="Times New Roman" w:cs="Times New Roman"/>
          <w:b/>
          <w:bCs/>
          <w:sz w:val="24"/>
          <w:szCs w:val="24"/>
        </w:rPr>
      </w:pPr>
    </w:p>
    <w:p w14:paraId="680D8E46" w14:textId="77777777" w:rsidR="00CB1A9B" w:rsidRPr="004C47A1" w:rsidRDefault="00CB1A9B" w:rsidP="00CB1A9B">
      <w:pPr>
        <w:rPr>
          <w:rFonts w:ascii="Times New Roman" w:hAnsi="Times New Roman" w:cs="Times New Roman"/>
          <w:b/>
          <w:bCs/>
          <w:sz w:val="24"/>
          <w:szCs w:val="24"/>
        </w:rPr>
      </w:pPr>
    </w:p>
    <w:p w14:paraId="6B180611" w14:textId="77777777" w:rsidR="00CB1A9B" w:rsidRPr="004C47A1" w:rsidRDefault="00CB1A9B" w:rsidP="00CB1A9B">
      <w:pPr>
        <w:rPr>
          <w:rFonts w:ascii="Times New Roman" w:hAnsi="Times New Roman" w:cs="Times New Roman"/>
          <w:b/>
          <w:bCs/>
          <w:sz w:val="24"/>
          <w:szCs w:val="24"/>
        </w:rPr>
      </w:pPr>
    </w:p>
    <w:p w14:paraId="13ADB6EF" w14:textId="77777777" w:rsidR="00CB1A9B" w:rsidRPr="004C47A1" w:rsidRDefault="00CB1A9B" w:rsidP="00CB1A9B">
      <w:pPr>
        <w:rPr>
          <w:rFonts w:ascii="Times New Roman" w:hAnsi="Times New Roman" w:cs="Times New Roman"/>
          <w:b/>
          <w:bCs/>
          <w:sz w:val="24"/>
          <w:szCs w:val="24"/>
        </w:rPr>
      </w:pPr>
    </w:p>
    <w:p w14:paraId="0A4FB2F0" w14:textId="77777777" w:rsidR="00CB1A9B" w:rsidRDefault="00CB1A9B" w:rsidP="00CB1A9B">
      <w:pPr>
        <w:rPr>
          <w:rFonts w:ascii="Times New Roman" w:hAnsi="Times New Roman" w:cs="Times New Roman"/>
          <w:b/>
          <w:bCs/>
          <w:sz w:val="24"/>
          <w:szCs w:val="24"/>
        </w:rPr>
      </w:pPr>
    </w:p>
    <w:p w14:paraId="3217838E" w14:textId="77777777" w:rsidR="00DE2281" w:rsidRDefault="00DE2281" w:rsidP="00CB1A9B">
      <w:pPr>
        <w:rPr>
          <w:rFonts w:ascii="Times New Roman" w:hAnsi="Times New Roman" w:cs="Times New Roman"/>
          <w:b/>
          <w:bCs/>
          <w:sz w:val="24"/>
          <w:szCs w:val="24"/>
        </w:rPr>
      </w:pPr>
    </w:p>
    <w:p w14:paraId="757ED4CB" w14:textId="77777777" w:rsidR="00DE2281" w:rsidRDefault="00DE2281" w:rsidP="00CB1A9B">
      <w:pPr>
        <w:rPr>
          <w:rFonts w:ascii="Times New Roman" w:hAnsi="Times New Roman" w:cs="Times New Roman"/>
          <w:b/>
          <w:bCs/>
          <w:sz w:val="24"/>
          <w:szCs w:val="24"/>
        </w:rPr>
      </w:pPr>
    </w:p>
    <w:p w14:paraId="76D85E4D" w14:textId="77777777" w:rsidR="00DE2281" w:rsidRDefault="00DE2281" w:rsidP="00CB1A9B">
      <w:pPr>
        <w:rPr>
          <w:rFonts w:ascii="Times New Roman" w:hAnsi="Times New Roman" w:cs="Times New Roman"/>
          <w:b/>
          <w:bCs/>
          <w:sz w:val="24"/>
          <w:szCs w:val="24"/>
        </w:rPr>
      </w:pPr>
    </w:p>
    <w:p w14:paraId="443ABD45" w14:textId="77777777" w:rsidR="00DE2281" w:rsidRDefault="00DE2281" w:rsidP="00CB1A9B">
      <w:pPr>
        <w:rPr>
          <w:rFonts w:ascii="Times New Roman" w:hAnsi="Times New Roman" w:cs="Times New Roman"/>
          <w:b/>
          <w:bCs/>
          <w:sz w:val="24"/>
          <w:szCs w:val="24"/>
        </w:rPr>
      </w:pPr>
    </w:p>
    <w:p w14:paraId="53A32AA3" w14:textId="77777777" w:rsidR="00DE2281" w:rsidRDefault="00DE2281" w:rsidP="00CB1A9B">
      <w:pPr>
        <w:rPr>
          <w:rFonts w:ascii="Times New Roman" w:hAnsi="Times New Roman" w:cs="Times New Roman"/>
          <w:b/>
          <w:bCs/>
          <w:sz w:val="24"/>
          <w:szCs w:val="24"/>
        </w:rPr>
      </w:pPr>
    </w:p>
    <w:p w14:paraId="2E9058EF" w14:textId="77777777" w:rsidR="00CB1A9B" w:rsidRPr="004C47A1" w:rsidRDefault="00CB1A9B" w:rsidP="00CB1A9B">
      <w:pPr>
        <w:rPr>
          <w:rFonts w:ascii="Times New Roman" w:hAnsi="Times New Roman" w:cs="Times New Roman"/>
          <w:b/>
          <w:bCs/>
          <w:sz w:val="24"/>
          <w:szCs w:val="24"/>
        </w:rPr>
      </w:pPr>
    </w:p>
    <w:p w14:paraId="72B0A80E" w14:textId="77777777" w:rsidR="00CB1A9B" w:rsidRDefault="00CB1A9B" w:rsidP="00120699">
      <w:pPr>
        <w:pStyle w:val="Heading1"/>
        <w:jc w:val="center"/>
        <w:rPr>
          <w:rFonts w:ascii="Times New Roman" w:hAnsi="Times New Roman" w:cs="Times New Roman"/>
          <w:b/>
          <w:bCs/>
          <w:color w:val="auto"/>
          <w:sz w:val="24"/>
          <w:szCs w:val="24"/>
        </w:rPr>
      </w:pPr>
      <w:bookmarkStart w:id="3" w:name="_Toc145580471"/>
      <w:r w:rsidRPr="00120699">
        <w:rPr>
          <w:rFonts w:ascii="Times New Roman" w:hAnsi="Times New Roman" w:cs="Times New Roman"/>
          <w:b/>
          <w:bCs/>
          <w:color w:val="auto"/>
          <w:sz w:val="24"/>
          <w:szCs w:val="24"/>
        </w:rPr>
        <w:lastRenderedPageBreak/>
        <w:t>ABSTRACT</w:t>
      </w:r>
      <w:bookmarkEnd w:id="3"/>
    </w:p>
    <w:p w14:paraId="0F45D713" w14:textId="77777777" w:rsidR="00B81F21" w:rsidRPr="00B81F21" w:rsidRDefault="00B81F21" w:rsidP="00B81F21"/>
    <w:p w14:paraId="7E2C1C1D" w14:textId="29E3C765" w:rsidR="00CB1A9B" w:rsidRPr="004C47A1" w:rsidRDefault="00CB1A9B" w:rsidP="00CB1A9B">
      <w:pPr>
        <w:spacing w:line="480" w:lineRule="auto"/>
        <w:jc w:val="both"/>
        <w:rPr>
          <w:rFonts w:ascii="Times New Roman" w:hAnsi="Times New Roman" w:cs="Times New Roman"/>
          <w:sz w:val="24"/>
          <w:szCs w:val="24"/>
        </w:rPr>
      </w:pPr>
      <w:r w:rsidRPr="004C47A1">
        <w:rPr>
          <w:rFonts w:ascii="Times New Roman" w:hAnsi="Times New Roman" w:cs="Times New Roman"/>
          <w:sz w:val="24"/>
          <w:szCs w:val="24"/>
        </w:rPr>
        <w:t xml:space="preserve">This thesis presents the successful completion of a comprehensive project aimed at generating highly accurate and intricate 3D models of the Kwame Nkrumah University of Science and Technology (KNUST) campus and the Kumasi airport region for integration into the X-Plane flight simulator. This initiative seamlessly integrates simulation, </w:t>
      </w:r>
      <w:r w:rsidR="000947A2" w:rsidRPr="004C47A1">
        <w:rPr>
          <w:rFonts w:ascii="Times New Roman" w:hAnsi="Times New Roman" w:cs="Times New Roman"/>
          <w:sz w:val="24"/>
          <w:szCs w:val="24"/>
        </w:rPr>
        <w:t>modelling</w:t>
      </w:r>
      <w:r w:rsidRPr="004C47A1">
        <w:rPr>
          <w:rFonts w:ascii="Times New Roman" w:hAnsi="Times New Roman" w:cs="Times New Roman"/>
          <w:sz w:val="24"/>
          <w:szCs w:val="24"/>
        </w:rPr>
        <w:t>, and satellite image processing techniques. The investigation starts with the extraction of satellite pictures, precisely defining the areas of interest using programs like Ortho4XP</w:t>
      </w:r>
      <w:r w:rsidRPr="004C47A1">
        <w:t xml:space="preserve"> </w:t>
      </w:r>
      <w:r w:rsidRPr="004C47A1">
        <w:rPr>
          <w:rFonts w:ascii="Times New Roman" w:hAnsi="Times New Roman" w:cs="Times New Roman"/>
          <w:sz w:val="24"/>
          <w:szCs w:val="24"/>
        </w:rPr>
        <w:t xml:space="preserve">The 3D modelling was then carried out utilizing programs like World Editor and Blender. A model of the Kumasi airport area has been created, completed with buildings, taxiways, runways, and lights. Similar to this, the KNUST campus is faithfully replicated down to the roads, buildings, and other notable elements. Applying geometric optics principles to lighting and reflection simulation improves realism. Imperfections are found and fixed during testing in the X-Plane simulator, assuring correct representation and operation. The project’s applicability and potential benefits for flight training and education have been confirmed through interviews with pilots and aeronautical engineering students. In conclusion, this study portrays how the combination of simulation, architectural </w:t>
      </w:r>
      <w:r w:rsidR="000947A2" w:rsidRPr="004C47A1">
        <w:rPr>
          <w:rFonts w:ascii="Times New Roman" w:hAnsi="Times New Roman" w:cs="Times New Roman"/>
          <w:sz w:val="24"/>
          <w:szCs w:val="24"/>
        </w:rPr>
        <w:t>modelling</w:t>
      </w:r>
      <w:r w:rsidRPr="004C47A1">
        <w:rPr>
          <w:rFonts w:ascii="Times New Roman" w:hAnsi="Times New Roman" w:cs="Times New Roman"/>
          <w:sz w:val="24"/>
          <w:szCs w:val="24"/>
        </w:rPr>
        <w:t xml:space="preserve">, and satellite image processing techniques have been utilized to produce a realistic 3D environment. </w:t>
      </w:r>
    </w:p>
    <w:p w14:paraId="13939B94" w14:textId="77777777" w:rsidR="00CB1A9B" w:rsidRPr="004C47A1" w:rsidRDefault="00CB1A9B" w:rsidP="00CB1A9B">
      <w:pPr>
        <w:rPr>
          <w:rFonts w:ascii="Times New Roman" w:hAnsi="Times New Roman" w:cs="Times New Roman"/>
          <w:b/>
          <w:bCs/>
          <w:sz w:val="32"/>
          <w:szCs w:val="32"/>
        </w:rPr>
      </w:pPr>
    </w:p>
    <w:p w14:paraId="20C43065" w14:textId="77777777" w:rsidR="00CB1A9B" w:rsidRPr="004C47A1" w:rsidRDefault="00CB1A9B" w:rsidP="00CB1A9B">
      <w:pPr>
        <w:jc w:val="center"/>
        <w:rPr>
          <w:rFonts w:ascii="Times New Roman" w:hAnsi="Times New Roman" w:cs="Times New Roman"/>
          <w:b/>
          <w:bCs/>
          <w:sz w:val="32"/>
          <w:szCs w:val="32"/>
        </w:rPr>
      </w:pPr>
    </w:p>
    <w:p w14:paraId="21814BF0" w14:textId="77777777" w:rsidR="00CB1A9B" w:rsidRPr="004C47A1" w:rsidRDefault="00CB1A9B" w:rsidP="00CB1A9B">
      <w:pPr>
        <w:jc w:val="center"/>
        <w:rPr>
          <w:rFonts w:ascii="Times New Roman" w:hAnsi="Times New Roman" w:cs="Times New Roman"/>
          <w:b/>
          <w:bCs/>
          <w:sz w:val="32"/>
          <w:szCs w:val="32"/>
        </w:rPr>
      </w:pPr>
    </w:p>
    <w:p w14:paraId="784B0755" w14:textId="77777777" w:rsidR="00CB1A9B" w:rsidRPr="004C47A1" w:rsidRDefault="00CB1A9B" w:rsidP="00CB1A9B">
      <w:pPr>
        <w:jc w:val="right"/>
        <w:rPr>
          <w:rFonts w:ascii="Times New Roman" w:hAnsi="Times New Roman" w:cs="Times New Roman"/>
          <w:b/>
          <w:bCs/>
          <w:sz w:val="32"/>
          <w:szCs w:val="32"/>
        </w:rPr>
      </w:pPr>
    </w:p>
    <w:p w14:paraId="71653D37" w14:textId="77777777" w:rsidR="00CB1A9B" w:rsidRPr="004C47A1" w:rsidRDefault="00CB1A9B" w:rsidP="00CB1A9B">
      <w:pPr>
        <w:jc w:val="center"/>
        <w:rPr>
          <w:rFonts w:ascii="Times New Roman" w:hAnsi="Times New Roman" w:cs="Times New Roman"/>
          <w:b/>
          <w:bCs/>
          <w:sz w:val="32"/>
          <w:szCs w:val="32"/>
        </w:rPr>
      </w:pPr>
    </w:p>
    <w:p w14:paraId="65B5DDF7" w14:textId="77777777" w:rsidR="00ED43DE" w:rsidRDefault="00ED43DE" w:rsidP="00CB1A9B">
      <w:pPr>
        <w:jc w:val="center"/>
        <w:rPr>
          <w:rFonts w:ascii="Times New Roman" w:hAnsi="Times New Roman" w:cs="Times New Roman"/>
          <w:b/>
          <w:bCs/>
          <w:sz w:val="32"/>
          <w:szCs w:val="32"/>
        </w:rPr>
      </w:pPr>
    </w:p>
    <w:p w14:paraId="52E0C243" w14:textId="77777777" w:rsidR="00120699" w:rsidRDefault="00120699" w:rsidP="00013180">
      <w:pPr>
        <w:pStyle w:val="TableofFigures"/>
        <w:tabs>
          <w:tab w:val="right" w:leader="dot" w:pos="9350"/>
        </w:tabs>
        <w:jc w:val="center"/>
        <w:rPr>
          <w:rFonts w:ascii="Times New Roman" w:hAnsi="Times New Roman" w:cs="Times New Roman"/>
          <w:b/>
          <w:bCs/>
          <w:sz w:val="32"/>
          <w:szCs w:val="32"/>
        </w:rPr>
      </w:pPr>
    </w:p>
    <w:p w14:paraId="11C80280" w14:textId="77777777" w:rsidR="00120699" w:rsidRDefault="00120699" w:rsidP="00120699"/>
    <w:sdt>
      <w:sdtPr>
        <w:rPr>
          <w:rFonts w:asciiTheme="minorHAnsi" w:eastAsiaTheme="minorHAnsi" w:hAnsiTheme="minorHAnsi" w:cstheme="minorBidi"/>
          <w:color w:val="auto"/>
          <w:sz w:val="22"/>
          <w:szCs w:val="22"/>
        </w:rPr>
        <w:id w:val="-1531557345"/>
        <w:docPartObj>
          <w:docPartGallery w:val="Table of Contents"/>
          <w:docPartUnique/>
        </w:docPartObj>
      </w:sdtPr>
      <w:sdtEndPr>
        <w:rPr>
          <w:b/>
          <w:bCs/>
          <w:noProof/>
        </w:rPr>
      </w:sdtEndPr>
      <w:sdtContent>
        <w:p w14:paraId="5B3141E9" w14:textId="4270CFD4" w:rsidR="00120699" w:rsidRPr="00514C33" w:rsidRDefault="00120699" w:rsidP="00514C33">
          <w:pPr>
            <w:pStyle w:val="TOCHeading"/>
            <w:jc w:val="center"/>
            <w:rPr>
              <w:rFonts w:ascii="Times New Roman" w:hAnsi="Times New Roman" w:cs="Times New Roman"/>
              <w:b/>
              <w:bCs/>
              <w:color w:val="auto"/>
            </w:rPr>
          </w:pPr>
          <w:r w:rsidRPr="00514C33">
            <w:rPr>
              <w:rFonts w:ascii="Times New Roman" w:hAnsi="Times New Roman" w:cs="Times New Roman"/>
              <w:b/>
              <w:bCs/>
              <w:color w:val="auto"/>
            </w:rPr>
            <w:t>Table of Contents</w:t>
          </w:r>
        </w:p>
        <w:p w14:paraId="4E6B34D7" w14:textId="1447F45A" w:rsidR="006D0DD3" w:rsidRDefault="00120699">
          <w:pPr>
            <w:pStyle w:val="TOC1"/>
            <w:tabs>
              <w:tab w:val="right" w:leader="dot" w:pos="9350"/>
            </w:tabs>
            <w:rPr>
              <w:rFonts w:eastAsiaTheme="minorEastAsia"/>
              <w:noProof/>
              <w:kern w:val="2"/>
              <w:lang w:val="en-US"/>
              <w14:ligatures w14:val="standardContextual"/>
            </w:rPr>
          </w:pPr>
          <w:r>
            <w:fldChar w:fldCharType="begin"/>
          </w:r>
          <w:r>
            <w:instrText xml:space="preserve"> TOC \o "1-3" \h \z \u </w:instrText>
          </w:r>
          <w:r>
            <w:fldChar w:fldCharType="separate"/>
          </w:r>
          <w:hyperlink w:anchor="_Toc145580469" w:history="1">
            <w:r w:rsidR="006D0DD3" w:rsidRPr="00EF2A4B">
              <w:rPr>
                <w:rStyle w:val="Hyperlink"/>
                <w:rFonts w:ascii="Times New Roman" w:hAnsi="Times New Roman" w:cs="Times New Roman"/>
                <w:b/>
                <w:bCs/>
                <w:noProof/>
              </w:rPr>
              <w:t>DECLARATION</w:t>
            </w:r>
            <w:r w:rsidR="006D0DD3">
              <w:rPr>
                <w:noProof/>
                <w:webHidden/>
              </w:rPr>
              <w:tab/>
            </w:r>
            <w:r w:rsidR="006D0DD3">
              <w:rPr>
                <w:noProof/>
                <w:webHidden/>
              </w:rPr>
              <w:fldChar w:fldCharType="begin"/>
            </w:r>
            <w:r w:rsidR="006D0DD3">
              <w:rPr>
                <w:noProof/>
                <w:webHidden/>
              </w:rPr>
              <w:instrText xml:space="preserve"> PAGEREF _Toc145580469 \h </w:instrText>
            </w:r>
            <w:r w:rsidR="006D0DD3">
              <w:rPr>
                <w:noProof/>
                <w:webHidden/>
              </w:rPr>
            </w:r>
            <w:r w:rsidR="006D0DD3">
              <w:rPr>
                <w:noProof/>
                <w:webHidden/>
              </w:rPr>
              <w:fldChar w:fldCharType="separate"/>
            </w:r>
            <w:r w:rsidR="006D0DD3">
              <w:rPr>
                <w:noProof/>
                <w:webHidden/>
              </w:rPr>
              <w:t>i</w:t>
            </w:r>
            <w:r w:rsidR="006D0DD3">
              <w:rPr>
                <w:noProof/>
                <w:webHidden/>
              </w:rPr>
              <w:fldChar w:fldCharType="end"/>
            </w:r>
          </w:hyperlink>
        </w:p>
        <w:p w14:paraId="01D6F69F" w14:textId="71FCD61F" w:rsidR="006D0DD3" w:rsidRDefault="006D0DD3">
          <w:pPr>
            <w:pStyle w:val="TOC1"/>
            <w:tabs>
              <w:tab w:val="right" w:leader="dot" w:pos="9350"/>
            </w:tabs>
            <w:rPr>
              <w:rFonts w:eastAsiaTheme="minorEastAsia"/>
              <w:noProof/>
              <w:kern w:val="2"/>
              <w:lang w:val="en-US"/>
              <w14:ligatures w14:val="standardContextual"/>
            </w:rPr>
          </w:pPr>
          <w:hyperlink w:anchor="_Toc145580470" w:history="1">
            <w:r w:rsidRPr="00EF2A4B">
              <w:rPr>
                <w:rStyle w:val="Hyperlink"/>
                <w:rFonts w:ascii="Times New Roman" w:hAnsi="Times New Roman" w:cs="Times New Roman"/>
                <w:b/>
                <w:bCs/>
                <w:noProof/>
              </w:rPr>
              <w:t>ACKNOWLEDGEMENT</w:t>
            </w:r>
            <w:r>
              <w:rPr>
                <w:noProof/>
                <w:webHidden/>
              </w:rPr>
              <w:tab/>
            </w:r>
            <w:r>
              <w:rPr>
                <w:noProof/>
                <w:webHidden/>
              </w:rPr>
              <w:fldChar w:fldCharType="begin"/>
            </w:r>
            <w:r>
              <w:rPr>
                <w:noProof/>
                <w:webHidden/>
              </w:rPr>
              <w:instrText xml:space="preserve"> PAGEREF _Toc145580470 \h </w:instrText>
            </w:r>
            <w:r>
              <w:rPr>
                <w:noProof/>
                <w:webHidden/>
              </w:rPr>
            </w:r>
            <w:r>
              <w:rPr>
                <w:noProof/>
                <w:webHidden/>
              </w:rPr>
              <w:fldChar w:fldCharType="separate"/>
            </w:r>
            <w:r>
              <w:rPr>
                <w:noProof/>
                <w:webHidden/>
              </w:rPr>
              <w:t>ii</w:t>
            </w:r>
            <w:r>
              <w:rPr>
                <w:noProof/>
                <w:webHidden/>
              </w:rPr>
              <w:fldChar w:fldCharType="end"/>
            </w:r>
          </w:hyperlink>
        </w:p>
        <w:p w14:paraId="2EBFF56C" w14:textId="028C286B" w:rsidR="006D0DD3" w:rsidRDefault="006D0DD3">
          <w:pPr>
            <w:pStyle w:val="TOC1"/>
            <w:tabs>
              <w:tab w:val="right" w:leader="dot" w:pos="9350"/>
            </w:tabs>
            <w:rPr>
              <w:rFonts w:eastAsiaTheme="minorEastAsia"/>
              <w:noProof/>
              <w:kern w:val="2"/>
              <w:lang w:val="en-US"/>
              <w14:ligatures w14:val="standardContextual"/>
            </w:rPr>
          </w:pPr>
          <w:hyperlink w:anchor="_Toc145580471" w:history="1">
            <w:r w:rsidRPr="00EF2A4B">
              <w:rPr>
                <w:rStyle w:val="Hyperlink"/>
                <w:rFonts w:ascii="Times New Roman" w:hAnsi="Times New Roman" w:cs="Times New Roman"/>
                <w:b/>
                <w:bCs/>
                <w:noProof/>
              </w:rPr>
              <w:t>ABSTRACT</w:t>
            </w:r>
            <w:r>
              <w:rPr>
                <w:noProof/>
                <w:webHidden/>
              </w:rPr>
              <w:tab/>
            </w:r>
            <w:r>
              <w:rPr>
                <w:noProof/>
                <w:webHidden/>
              </w:rPr>
              <w:fldChar w:fldCharType="begin"/>
            </w:r>
            <w:r>
              <w:rPr>
                <w:noProof/>
                <w:webHidden/>
              </w:rPr>
              <w:instrText xml:space="preserve"> PAGEREF _Toc145580471 \h </w:instrText>
            </w:r>
            <w:r>
              <w:rPr>
                <w:noProof/>
                <w:webHidden/>
              </w:rPr>
            </w:r>
            <w:r>
              <w:rPr>
                <w:noProof/>
                <w:webHidden/>
              </w:rPr>
              <w:fldChar w:fldCharType="separate"/>
            </w:r>
            <w:r>
              <w:rPr>
                <w:noProof/>
                <w:webHidden/>
              </w:rPr>
              <w:t>iii</w:t>
            </w:r>
            <w:r>
              <w:rPr>
                <w:noProof/>
                <w:webHidden/>
              </w:rPr>
              <w:fldChar w:fldCharType="end"/>
            </w:r>
          </w:hyperlink>
        </w:p>
        <w:p w14:paraId="15370AE7" w14:textId="41492EFA" w:rsidR="006D0DD3" w:rsidRDefault="006D0DD3">
          <w:pPr>
            <w:pStyle w:val="TOC1"/>
            <w:tabs>
              <w:tab w:val="right" w:leader="dot" w:pos="9350"/>
            </w:tabs>
            <w:rPr>
              <w:rFonts w:eastAsiaTheme="minorEastAsia"/>
              <w:noProof/>
              <w:kern w:val="2"/>
              <w:lang w:val="en-US"/>
              <w14:ligatures w14:val="standardContextual"/>
            </w:rPr>
          </w:pPr>
          <w:hyperlink w:anchor="_Toc145580472" w:history="1">
            <w:r w:rsidRPr="00EF2A4B">
              <w:rPr>
                <w:rStyle w:val="Hyperlink"/>
                <w:rFonts w:ascii="Times New Roman" w:hAnsi="Times New Roman" w:cs="Times New Roman"/>
                <w:b/>
                <w:bCs/>
                <w:noProof/>
              </w:rPr>
              <w:t>LIST OF FIGURES</w:t>
            </w:r>
            <w:r>
              <w:rPr>
                <w:noProof/>
                <w:webHidden/>
              </w:rPr>
              <w:tab/>
            </w:r>
            <w:r>
              <w:rPr>
                <w:noProof/>
                <w:webHidden/>
              </w:rPr>
              <w:fldChar w:fldCharType="begin"/>
            </w:r>
            <w:r>
              <w:rPr>
                <w:noProof/>
                <w:webHidden/>
              </w:rPr>
              <w:instrText xml:space="preserve"> PAGEREF _Toc145580472 \h </w:instrText>
            </w:r>
            <w:r>
              <w:rPr>
                <w:noProof/>
                <w:webHidden/>
              </w:rPr>
            </w:r>
            <w:r>
              <w:rPr>
                <w:noProof/>
                <w:webHidden/>
              </w:rPr>
              <w:fldChar w:fldCharType="separate"/>
            </w:r>
            <w:r>
              <w:rPr>
                <w:noProof/>
                <w:webHidden/>
              </w:rPr>
              <w:t>vi</w:t>
            </w:r>
            <w:r>
              <w:rPr>
                <w:noProof/>
                <w:webHidden/>
              </w:rPr>
              <w:fldChar w:fldCharType="end"/>
            </w:r>
          </w:hyperlink>
        </w:p>
        <w:p w14:paraId="7BAA0227" w14:textId="7AAD3FD5" w:rsidR="006D0DD3" w:rsidRDefault="006D0DD3">
          <w:pPr>
            <w:pStyle w:val="TOC1"/>
            <w:tabs>
              <w:tab w:val="right" w:leader="dot" w:pos="9350"/>
            </w:tabs>
            <w:rPr>
              <w:rFonts w:eastAsiaTheme="minorEastAsia"/>
              <w:noProof/>
              <w:kern w:val="2"/>
              <w:lang w:val="en-US"/>
              <w14:ligatures w14:val="standardContextual"/>
            </w:rPr>
          </w:pPr>
          <w:hyperlink w:anchor="_Toc145580473" w:history="1">
            <w:r w:rsidRPr="00EF2A4B">
              <w:rPr>
                <w:rStyle w:val="Hyperlink"/>
                <w:rFonts w:ascii="Times New Roman" w:hAnsi="Times New Roman" w:cs="Times New Roman"/>
                <w:b/>
                <w:bCs/>
                <w:noProof/>
              </w:rPr>
              <w:t>CHAPTER 1</w:t>
            </w:r>
            <w:r>
              <w:rPr>
                <w:noProof/>
                <w:webHidden/>
              </w:rPr>
              <w:tab/>
            </w:r>
            <w:r>
              <w:rPr>
                <w:noProof/>
                <w:webHidden/>
              </w:rPr>
              <w:fldChar w:fldCharType="begin"/>
            </w:r>
            <w:r>
              <w:rPr>
                <w:noProof/>
                <w:webHidden/>
              </w:rPr>
              <w:instrText xml:space="preserve"> PAGEREF _Toc145580473 \h </w:instrText>
            </w:r>
            <w:r>
              <w:rPr>
                <w:noProof/>
                <w:webHidden/>
              </w:rPr>
            </w:r>
            <w:r>
              <w:rPr>
                <w:noProof/>
                <w:webHidden/>
              </w:rPr>
              <w:fldChar w:fldCharType="separate"/>
            </w:r>
            <w:r>
              <w:rPr>
                <w:noProof/>
                <w:webHidden/>
              </w:rPr>
              <w:t>1</w:t>
            </w:r>
            <w:r>
              <w:rPr>
                <w:noProof/>
                <w:webHidden/>
              </w:rPr>
              <w:fldChar w:fldCharType="end"/>
            </w:r>
          </w:hyperlink>
        </w:p>
        <w:p w14:paraId="442181E3" w14:textId="13573BF7" w:rsidR="006D0DD3" w:rsidRDefault="006D0DD3">
          <w:pPr>
            <w:pStyle w:val="TOC2"/>
            <w:tabs>
              <w:tab w:val="right" w:leader="dot" w:pos="9350"/>
            </w:tabs>
            <w:rPr>
              <w:rFonts w:eastAsiaTheme="minorEastAsia"/>
              <w:noProof/>
              <w:kern w:val="2"/>
              <w:lang w:val="en-US"/>
              <w14:ligatures w14:val="standardContextual"/>
            </w:rPr>
          </w:pPr>
          <w:hyperlink w:anchor="_Toc145580474" w:history="1">
            <w:r w:rsidRPr="00EF2A4B">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_Toc145580474 \h </w:instrText>
            </w:r>
            <w:r>
              <w:rPr>
                <w:noProof/>
                <w:webHidden/>
              </w:rPr>
            </w:r>
            <w:r>
              <w:rPr>
                <w:noProof/>
                <w:webHidden/>
              </w:rPr>
              <w:fldChar w:fldCharType="separate"/>
            </w:r>
            <w:r>
              <w:rPr>
                <w:noProof/>
                <w:webHidden/>
              </w:rPr>
              <w:t>1</w:t>
            </w:r>
            <w:r>
              <w:rPr>
                <w:noProof/>
                <w:webHidden/>
              </w:rPr>
              <w:fldChar w:fldCharType="end"/>
            </w:r>
          </w:hyperlink>
        </w:p>
        <w:p w14:paraId="5480B4B6" w14:textId="22038145" w:rsidR="006D0DD3" w:rsidRDefault="006D0DD3">
          <w:pPr>
            <w:pStyle w:val="TOC3"/>
            <w:tabs>
              <w:tab w:val="right" w:leader="dot" w:pos="9350"/>
            </w:tabs>
            <w:rPr>
              <w:rFonts w:eastAsiaTheme="minorEastAsia"/>
              <w:noProof/>
              <w:kern w:val="2"/>
              <w:lang w:val="en-US"/>
              <w14:ligatures w14:val="standardContextual"/>
            </w:rPr>
          </w:pPr>
          <w:hyperlink w:anchor="_Toc145580475" w:history="1">
            <w:r w:rsidRPr="00EF2A4B">
              <w:rPr>
                <w:rStyle w:val="Hyperlink"/>
                <w:rFonts w:ascii="Times New Roman" w:hAnsi="Times New Roman" w:cs="Times New Roman"/>
                <w:b/>
                <w:bCs/>
                <w:noProof/>
              </w:rPr>
              <w:t>1.1 Background study.</w:t>
            </w:r>
            <w:r>
              <w:rPr>
                <w:noProof/>
                <w:webHidden/>
              </w:rPr>
              <w:tab/>
            </w:r>
            <w:r>
              <w:rPr>
                <w:noProof/>
                <w:webHidden/>
              </w:rPr>
              <w:fldChar w:fldCharType="begin"/>
            </w:r>
            <w:r>
              <w:rPr>
                <w:noProof/>
                <w:webHidden/>
              </w:rPr>
              <w:instrText xml:space="preserve"> PAGEREF _Toc145580475 \h </w:instrText>
            </w:r>
            <w:r>
              <w:rPr>
                <w:noProof/>
                <w:webHidden/>
              </w:rPr>
            </w:r>
            <w:r>
              <w:rPr>
                <w:noProof/>
                <w:webHidden/>
              </w:rPr>
              <w:fldChar w:fldCharType="separate"/>
            </w:r>
            <w:r>
              <w:rPr>
                <w:noProof/>
                <w:webHidden/>
              </w:rPr>
              <w:t>1</w:t>
            </w:r>
            <w:r>
              <w:rPr>
                <w:noProof/>
                <w:webHidden/>
              </w:rPr>
              <w:fldChar w:fldCharType="end"/>
            </w:r>
          </w:hyperlink>
        </w:p>
        <w:p w14:paraId="68A17C63" w14:textId="717B2FEC" w:rsidR="006D0DD3" w:rsidRDefault="006D0DD3">
          <w:pPr>
            <w:pStyle w:val="TOC3"/>
            <w:tabs>
              <w:tab w:val="right" w:leader="dot" w:pos="9350"/>
            </w:tabs>
            <w:rPr>
              <w:rFonts w:eastAsiaTheme="minorEastAsia"/>
              <w:noProof/>
              <w:kern w:val="2"/>
              <w:lang w:val="en-US"/>
              <w14:ligatures w14:val="standardContextual"/>
            </w:rPr>
          </w:pPr>
          <w:hyperlink w:anchor="_Toc145580476" w:history="1">
            <w:r w:rsidRPr="00EF2A4B">
              <w:rPr>
                <w:rStyle w:val="Hyperlink"/>
                <w:rFonts w:ascii="Times New Roman" w:hAnsi="Times New Roman" w:cs="Times New Roman"/>
                <w:b/>
                <w:bCs/>
                <w:noProof/>
              </w:rPr>
              <w:t>1.2 Main Objective</w:t>
            </w:r>
            <w:r>
              <w:rPr>
                <w:noProof/>
                <w:webHidden/>
              </w:rPr>
              <w:tab/>
            </w:r>
            <w:r>
              <w:rPr>
                <w:noProof/>
                <w:webHidden/>
              </w:rPr>
              <w:fldChar w:fldCharType="begin"/>
            </w:r>
            <w:r>
              <w:rPr>
                <w:noProof/>
                <w:webHidden/>
              </w:rPr>
              <w:instrText xml:space="preserve"> PAGEREF _Toc145580476 \h </w:instrText>
            </w:r>
            <w:r>
              <w:rPr>
                <w:noProof/>
                <w:webHidden/>
              </w:rPr>
            </w:r>
            <w:r>
              <w:rPr>
                <w:noProof/>
                <w:webHidden/>
              </w:rPr>
              <w:fldChar w:fldCharType="separate"/>
            </w:r>
            <w:r>
              <w:rPr>
                <w:noProof/>
                <w:webHidden/>
              </w:rPr>
              <w:t>3</w:t>
            </w:r>
            <w:r>
              <w:rPr>
                <w:noProof/>
                <w:webHidden/>
              </w:rPr>
              <w:fldChar w:fldCharType="end"/>
            </w:r>
          </w:hyperlink>
        </w:p>
        <w:p w14:paraId="162DCCBE" w14:textId="0AF27C6E" w:rsidR="006D0DD3" w:rsidRDefault="006D0DD3">
          <w:pPr>
            <w:pStyle w:val="TOC3"/>
            <w:tabs>
              <w:tab w:val="right" w:leader="dot" w:pos="9350"/>
            </w:tabs>
            <w:rPr>
              <w:rFonts w:eastAsiaTheme="minorEastAsia"/>
              <w:noProof/>
              <w:kern w:val="2"/>
              <w:lang w:val="en-US"/>
              <w14:ligatures w14:val="standardContextual"/>
            </w:rPr>
          </w:pPr>
          <w:hyperlink w:anchor="_Toc145580477" w:history="1">
            <w:r w:rsidRPr="00EF2A4B">
              <w:rPr>
                <w:rStyle w:val="Hyperlink"/>
                <w:rFonts w:ascii="Times New Roman" w:hAnsi="Times New Roman" w:cs="Times New Roman"/>
                <w:b/>
                <w:bCs/>
                <w:noProof/>
              </w:rPr>
              <w:t>1.3 Specific Objectives</w:t>
            </w:r>
            <w:r>
              <w:rPr>
                <w:noProof/>
                <w:webHidden/>
              </w:rPr>
              <w:tab/>
            </w:r>
            <w:r>
              <w:rPr>
                <w:noProof/>
                <w:webHidden/>
              </w:rPr>
              <w:fldChar w:fldCharType="begin"/>
            </w:r>
            <w:r>
              <w:rPr>
                <w:noProof/>
                <w:webHidden/>
              </w:rPr>
              <w:instrText xml:space="preserve"> PAGEREF _Toc145580477 \h </w:instrText>
            </w:r>
            <w:r>
              <w:rPr>
                <w:noProof/>
                <w:webHidden/>
              </w:rPr>
            </w:r>
            <w:r>
              <w:rPr>
                <w:noProof/>
                <w:webHidden/>
              </w:rPr>
              <w:fldChar w:fldCharType="separate"/>
            </w:r>
            <w:r>
              <w:rPr>
                <w:noProof/>
                <w:webHidden/>
              </w:rPr>
              <w:t>3</w:t>
            </w:r>
            <w:r>
              <w:rPr>
                <w:noProof/>
                <w:webHidden/>
              </w:rPr>
              <w:fldChar w:fldCharType="end"/>
            </w:r>
          </w:hyperlink>
        </w:p>
        <w:p w14:paraId="76144247" w14:textId="2DC99B07" w:rsidR="006D0DD3" w:rsidRDefault="006D0DD3">
          <w:pPr>
            <w:pStyle w:val="TOC3"/>
            <w:tabs>
              <w:tab w:val="right" w:leader="dot" w:pos="9350"/>
            </w:tabs>
            <w:rPr>
              <w:rFonts w:eastAsiaTheme="minorEastAsia"/>
              <w:noProof/>
              <w:kern w:val="2"/>
              <w:lang w:val="en-US"/>
              <w14:ligatures w14:val="standardContextual"/>
            </w:rPr>
          </w:pPr>
          <w:hyperlink w:anchor="_Toc145580478" w:history="1">
            <w:r w:rsidRPr="00EF2A4B">
              <w:rPr>
                <w:rStyle w:val="Hyperlink"/>
                <w:rFonts w:ascii="Times New Roman" w:hAnsi="Times New Roman" w:cs="Times New Roman"/>
                <w:b/>
                <w:bCs/>
                <w:noProof/>
              </w:rPr>
              <w:t>1.5 Justification</w:t>
            </w:r>
            <w:r>
              <w:rPr>
                <w:noProof/>
                <w:webHidden/>
              </w:rPr>
              <w:tab/>
            </w:r>
            <w:r>
              <w:rPr>
                <w:noProof/>
                <w:webHidden/>
              </w:rPr>
              <w:fldChar w:fldCharType="begin"/>
            </w:r>
            <w:r>
              <w:rPr>
                <w:noProof/>
                <w:webHidden/>
              </w:rPr>
              <w:instrText xml:space="preserve"> PAGEREF _Toc145580478 \h </w:instrText>
            </w:r>
            <w:r>
              <w:rPr>
                <w:noProof/>
                <w:webHidden/>
              </w:rPr>
            </w:r>
            <w:r>
              <w:rPr>
                <w:noProof/>
                <w:webHidden/>
              </w:rPr>
              <w:fldChar w:fldCharType="separate"/>
            </w:r>
            <w:r>
              <w:rPr>
                <w:noProof/>
                <w:webHidden/>
              </w:rPr>
              <w:t>4</w:t>
            </w:r>
            <w:r>
              <w:rPr>
                <w:noProof/>
                <w:webHidden/>
              </w:rPr>
              <w:fldChar w:fldCharType="end"/>
            </w:r>
          </w:hyperlink>
        </w:p>
        <w:p w14:paraId="023F92E9" w14:textId="5AAE65C2" w:rsidR="006D0DD3" w:rsidRDefault="006D0DD3">
          <w:pPr>
            <w:pStyle w:val="TOC3"/>
            <w:tabs>
              <w:tab w:val="right" w:leader="dot" w:pos="9350"/>
            </w:tabs>
            <w:rPr>
              <w:rFonts w:eastAsiaTheme="minorEastAsia"/>
              <w:noProof/>
              <w:kern w:val="2"/>
              <w:lang w:val="en-US"/>
              <w14:ligatures w14:val="standardContextual"/>
            </w:rPr>
          </w:pPr>
          <w:hyperlink w:anchor="_Toc145580479" w:history="1">
            <w:r w:rsidRPr="00EF2A4B">
              <w:rPr>
                <w:rStyle w:val="Hyperlink"/>
                <w:rFonts w:ascii="Times New Roman" w:hAnsi="Times New Roman" w:cs="Times New Roman"/>
                <w:b/>
                <w:bCs/>
                <w:noProof/>
              </w:rPr>
              <w:t>1.6 Limitations of Study</w:t>
            </w:r>
            <w:r>
              <w:rPr>
                <w:noProof/>
                <w:webHidden/>
              </w:rPr>
              <w:tab/>
            </w:r>
            <w:r>
              <w:rPr>
                <w:noProof/>
                <w:webHidden/>
              </w:rPr>
              <w:fldChar w:fldCharType="begin"/>
            </w:r>
            <w:r>
              <w:rPr>
                <w:noProof/>
                <w:webHidden/>
              </w:rPr>
              <w:instrText xml:space="preserve"> PAGEREF _Toc145580479 \h </w:instrText>
            </w:r>
            <w:r>
              <w:rPr>
                <w:noProof/>
                <w:webHidden/>
              </w:rPr>
            </w:r>
            <w:r>
              <w:rPr>
                <w:noProof/>
                <w:webHidden/>
              </w:rPr>
              <w:fldChar w:fldCharType="separate"/>
            </w:r>
            <w:r>
              <w:rPr>
                <w:noProof/>
                <w:webHidden/>
              </w:rPr>
              <w:t>5</w:t>
            </w:r>
            <w:r>
              <w:rPr>
                <w:noProof/>
                <w:webHidden/>
              </w:rPr>
              <w:fldChar w:fldCharType="end"/>
            </w:r>
          </w:hyperlink>
        </w:p>
        <w:p w14:paraId="5BF3A486" w14:textId="3E1C1401" w:rsidR="006D0DD3" w:rsidRDefault="006D0DD3">
          <w:pPr>
            <w:pStyle w:val="TOC1"/>
            <w:tabs>
              <w:tab w:val="right" w:leader="dot" w:pos="9350"/>
            </w:tabs>
            <w:rPr>
              <w:rFonts w:eastAsiaTheme="minorEastAsia"/>
              <w:noProof/>
              <w:kern w:val="2"/>
              <w:lang w:val="en-US"/>
              <w14:ligatures w14:val="standardContextual"/>
            </w:rPr>
          </w:pPr>
          <w:hyperlink w:anchor="_Toc145580480" w:history="1">
            <w:r w:rsidRPr="00EF2A4B">
              <w:rPr>
                <w:rStyle w:val="Hyperlink"/>
                <w:rFonts w:ascii="Times New Roman" w:hAnsi="Times New Roman" w:cs="Times New Roman"/>
                <w:b/>
                <w:bCs/>
                <w:noProof/>
              </w:rPr>
              <w:t>CHAPTER 2</w:t>
            </w:r>
            <w:r>
              <w:rPr>
                <w:noProof/>
                <w:webHidden/>
              </w:rPr>
              <w:tab/>
            </w:r>
            <w:r>
              <w:rPr>
                <w:noProof/>
                <w:webHidden/>
              </w:rPr>
              <w:fldChar w:fldCharType="begin"/>
            </w:r>
            <w:r>
              <w:rPr>
                <w:noProof/>
                <w:webHidden/>
              </w:rPr>
              <w:instrText xml:space="preserve"> PAGEREF _Toc145580480 \h </w:instrText>
            </w:r>
            <w:r>
              <w:rPr>
                <w:noProof/>
                <w:webHidden/>
              </w:rPr>
            </w:r>
            <w:r>
              <w:rPr>
                <w:noProof/>
                <w:webHidden/>
              </w:rPr>
              <w:fldChar w:fldCharType="separate"/>
            </w:r>
            <w:r>
              <w:rPr>
                <w:noProof/>
                <w:webHidden/>
              </w:rPr>
              <w:t>6</w:t>
            </w:r>
            <w:r>
              <w:rPr>
                <w:noProof/>
                <w:webHidden/>
              </w:rPr>
              <w:fldChar w:fldCharType="end"/>
            </w:r>
          </w:hyperlink>
        </w:p>
        <w:p w14:paraId="2CFB8525" w14:textId="0EFD3885" w:rsidR="006D0DD3" w:rsidRDefault="006D0DD3">
          <w:pPr>
            <w:pStyle w:val="TOC2"/>
            <w:tabs>
              <w:tab w:val="right" w:leader="dot" w:pos="9350"/>
            </w:tabs>
            <w:rPr>
              <w:rFonts w:eastAsiaTheme="minorEastAsia"/>
              <w:noProof/>
              <w:kern w:val="2"/>
              <w:lang w:val="en-US"/>
              <w14:ligatures w14:val="standardContextual"/>
            </w:rPr>
          </w:pPr>
          <w:hyperlink w:anchor="_Toc145580481" w:history="1">
            <w:r w:rsidRPr="00EF2A4B">
              <w:rPr>
                <w:rStyle w:val="Hyperlink"/>
                <w:rFonts w:ascii="Times New Roman" w:hAnsi="Times New Roman" w:cs="Times New Roman"/>
                <w:b/>
                <w:bCs/>
                <w:noProof/>
              </w:rPr>
              <w:t>THEORY (Literature Review)</w:t>
            </w:r>
            <w:r>
              <w:rPr>
                <w:noProof/>
                <w:webHidden/>
              </w:rPr>
              <w:tab/>
            </w:r>
            <w:r>
              <w:rPr>
                <w:noProof/>
                <w:webHidden/>
              </w:rPr>
              <w:fldChar w:fldCharType="begin"/>
            </w:r>
            <w:r>
              <w:rPr>
                <w:noProof/>
                <w:webHidden/>
              </w:rPr>
              <w:instrText xml:space="preserve"> PAGEREF _Toc145580481 \h </w:instrText>
            </w:r>
            <w:r>
              <w:rPr>
                <w:noProof/>
                <w:webHidden/>
              </w:rPr>
            </w:r>
            <w:r>
              <w:rPr>
                <w:noProof/>
                <w:webHidden/>
              </w:rPr>
              <w:fldChar w:fldCharType="separate"/>
            </w:r>
            <w:r>
              <w:rPr>
                <w:noProof/>
                <w:webHidden/>
              </w:rPr>
              <w:t>6</w:t>
            </w:r>
            <w:r>
              <w:rPr>
                <w:noProof/>
                <w:webHidden/>
              </w:rPr>
              <w:fldChar w:fldCharType="end"/>
            </w:r>
          </w:hyperlink>
        </w:p>
        <w:p w14:paraId="482FAC77" w14:textId="652132A7" w:rsidR="006D0DD3" w:rsidRDefault="006D0DD3">
          <w:pPr>
            <w:pStyle w:val="TOC3"/>
            <w:tabs>
              <w:tab w:val="right" w:leader="dot" w:pos="9350"/>
            </w:tabs>
            <w:rPr>
              <w:rFonts w:eastAsiaTheme="minorEastAsia"/>
              <w:noProof/>
              <w:kern w:val="2"/>
              <w:lang w:val="en-US"/>
              <w14:ligatures w14:val="standardContextual"/>
            </w:rPr>
          </w:pPr>
          <w:hyperlink w:anchor="_Toc145580482" w:history="1">
            <w:r w:rsidRPr="00EF2A4B">
              <w:rPr>
                <w:rStyle w:val="Hyperlink"/>
                <w:rFonts w:ascii="Times New Roman" w:hAnsi="Times New Roman" w:cs="Times New Roman"/>
                <w:b/>
                <w:bCs/>
                <w:noProof/>
              </w:rPr>
              <w:t>2.1 Importance of Modelling in Flight Simulation</w:t>
            </w:r>
            <w:r>
              <w:rPr>
                <w:noProof/>
                <w:webHidden/>
              </w:rPr>
              <w:tab/>
            </w:r>
            <w:r>
              <w:rPr>
                <w:noProof/>
                <w:webHidden/>
              </w:rPr>
              <w:fldChar w:fldCharType="begin"/>
            </w:r>
            <w:r>
              <w:rPr>
                <w:noProof/>
                <w:webHidden/>
              </w:rPr>
              <w:instrText xml:space="preserve"> PAGEREF _Toc145580482 \h </w:instrText>
            </w:r>
            <w:r>
              <w:rPr>
                <w:noProof/>
                <w:webHidden/>
              </w:rPr>
            </w:r>
            <w:r>
              <w:rPr>
                <w:noProof/>
                <w:webHidden/>
              </w:rPr>
              <w:fldChar w:fldCharType="separate"/>
            </w:r>
            <w:r>
              <w:rPr>
                <w:noProof/>
                <w:webHidden/>
              </w:rPr>
              <w:t>6</w:t>
            </w:r>
            <w:r>
              <w:rPr>
                <w:noProof/>
                <w:webHidden/>
              </w:rPr>
              <w:fldChar w:fldCharType="end"/>
            </w:r>
          </w:hyperlink>
        </w:p>
        <w:p w14:paraId="67F82AC5" w14:textId="15C5E9DB" w:rsidR="006D0DD3" w:rsidRDefault="006D0DD3">
          <w:pPr>
            <w:pStyle w:val="TOC3"/>
            <w:tabs>
              <w:tab w:val="right" w:leader="dot" w:pos="9350"/>
            </w:tabs>
            <w:rPr>
              <w:rFonts w:eastAsiaTheme="minorEastAsia"/>
              <w:noProof/>
              <w:kern w:val="2"/>
              <w:lang w:val="en-US"/>
              <w14:ligatures w14:val="standardContextual"/>
            </w:rPr>
          </w:pPr>
          <w:hyperlink w:anchor="_Toc145580483" w:history="1">
            <w:r w:rsidRPr="00EF2A4B">
              <w:rPr>
                <w:rStyle w:val="Hyperlink"/>
                <w:rFonts w:ascii="Times New Roman" w:hAnsi="Times New Roman" w:cs="Times New Roman"/>
                <w:b/>
                <w:bCs/>
                <w:noProof/>
              </w:rPr>
              <w:t>2.2 Utilizing Satellite Imagery for Realistic Scenery</w:t>
            </w:r>
            <w:r>
              <w:rPr>
                <w:noProof/>
                <w:webHidden/>
              </w:rPr>
              <w:tab/>
            </w:r>
            <w:r>
              <w:rPr>
                <w:noProof/>
                <w:webHidden/>
              </w:rPr>
              <w:fldChar w:fldCharType="begin"/>
            </w:r>
            <w:r>
              <w:rPr>
                <w:noProof/>
                <w:webHidden/>
              </w:rPr>
              <w:instrText xml:space="preserve"> PAGEREF _Toc145580483 \h </w:instrText>
            </w:r>
            <w:r>
              <w:rPr>
                <w:noProof/>
                <w:webHidden/>
              </w:rPr>
            </w:r>
            <w:r>
              <w:rPr>
                <w:noProof/>
                <w:webHidden/>
              </w:rPr>
              <w:fldChar w:fldCharType="separate"/>
            </w:r>
            <w:r>
              <w:rPr>
                <w:noProof/>
                <w:webHidden/>
              </w:rPr>
              <w:t>6</w:t>
            </w:r>
            <w:r>
              <w:rPr>
                <w:noProof/>
                <w:webHidden/>
              </w:rPr>
              <w:fldChar w:fldCharType="end"/>
            </w:r>
          </w:hyperlink>
        </w:p>
        <w:p w14:paraId="368DA3BB" w14:textId="1184C46C" w:rsidR="006D0DD3" w:rsidRDefault="006D0DD3">
          <w:pPr>
            <w:pStyle w:val="TOC3"/>
            <w:tabs>
              <w:tab w:val="right" w:leader="dot" w:pos="9350"/>
            </w:tabs>
            <w:rPr>
              <w:rFonts w:eastAsiaTheme="minorEastAsia"/>
              <w:noProof/>
              <w:kern w:val="2"/>
              <w:lang w:val="en-US"/>
              <w14:ligatures w14:val="standardContextual"/>
            </w:rPr>
          </w:pPr>
          <w:hyperlink w:anchor="_Toc145580484" w:history="1">
            <w:r w:rsidRPr="00EF2A4B">
              <w:rPr>
                <w:rStyle w:val="Hyperlink"/>
                <w:rFonts w:ascii="Times New Roman" w:hAnsi="Times New Roman" w:cs="Times New Roman"/>
                <w:b/>
                <w:bCs/>
                <w:noProof/>
              </w:rPr>
              <w:t>2.3 Key Factors in Satellite Imagery Analysis</w:t>
            </w:r>
            <w:r>
              <w:rPr>
                <w:noProof/>
                <w:webHidden/>
              </w:rPr>
              <w:tab/>
            </w:r>
            <w:r>
              <w:rPr>
                <w:noProof/>
                <w:webHidden/>
              </w:rPr>
              <w:fldChar w:fldCharType="begin"/>
            </w:r>
            <w:r>
              <w:rPr>
                <w:noProof/>
                <w:webHidden/>
              </w:rPr>
              <w:instrText xml:space="preserve"> PAGEREF _Toc145580484 \h </w:instrText>
            </w:r>
            <w:r>
              <w:rPr>
                <w:noProof/>
                <w:webHidden/>
              </w:rPr>
            </w:r>
            <w:r>
              <w:rPr>
                <w:noProof/>
                <w:webHidden/>
              </w:rPr>
              <w:fldChar w:fldCharType="separate"/>
            </w:r>
            <w:r>
              <w:rPr>
                <w:noProof/>
                <w:webHidden/>
              </w:rPr>
              <w:t>7</w:t>
            </w:r>
            <w:r>
              <w:rPr>
                <w:noProof/>
                <w:webHidden/>
              </w:rPr>
              <w:fldChar w:fldCharType="end"/>
            </w:r>
          </w:hyperlink>
        </w:p>
        <w:p w14:paraId="72CF0071" w14:textId="72030A28" w:rsidR="006D0DD3" w:rsidRDefault="006D0DD3">
          <w:pPr>
            <w:pStyle w:val="TOC3"/>
            <w:tabs>
              <w:tab w:val="right" w:leader="dot" w:pos="9350"/>
            </w:tabs>
            <w:rPr>
              <w:rFonts w:eastAsiaTheme="minorEastAsia"/>
              <w:noProof/>
              <w:kern w:val="2"/>
              <w:lang w:val="en-US"/>
              <w14:ligatures w14:val="standardContextual"/>
            </w:rPr>
          </w:pPr>
          <w:hyperlink w:anchor="_Toc145580485" w:history="1">
            <w:r w:rsidRPr="00EF2A4B">
              <w:rPr>
                <w:rStyle w:val="Hyperlink"/>
                <w:rFonts w:ascii="Times New Roman" w:hAnsi="Times New Roman" w:cs="Times New Roman"/>
                <w:b/>
                <w:bCs/>
                <w:noProof/>
              </w:rPr>
              <w:t>2.4 Requirements for 3D modelling of Objects</w:t>
            </w:r>
            <w:r>
              <w:rPr>
                <w:noProof/>
                <w:webHidden/>
              </w:rPr>
              <w:tab/>
            </w:r>
            <w:r>
              <w:rPr>
                <w:noProof/>
                <w:webHidden/>
              </w:rPr>
              <w:fldChar w:fldCharType="begin"/>
            </w:r>
            <w:r>
              <w:rPr>
                <w:noProof/>
                <w:webHidden/>
              </w:rPr>
              <w:instrText xml:space="preserve"> PAGEREF _Toc145580485 \h </w:instrText>
            </w:r>
            <w:r>
              <w:rPr>
                <w:noProof/>
                <w:webHidden/>
              </w:rPr>
            </w:r>
            <w:r>
              <w:rPr>
                <w:noProof/>
                <w:webHidden/>
              </w:rPr>
              <w:fldChar w:fldCharType="separate"/>
            </w:r>
            <w:r>
              <w:rPr>
                <w:noProof/>
                <w:webHidden/>
              </w:rPr>
              <w:t>7</w:t>
            </w:r>
            <w:r>
              <w:rPr>
                <w:noProof/>
                <w:webHidden/>
              </w:rPr>
              <w:fldChar w:fldCharType="end"/>
            </w:r>
          </w:hyperlink>
        </w:p>
        <w:p w14:paraId="0A50E225" w14:textId="2DEC8B64" w:rsidR="006D0DD3" w:rsidRDefault="006D0DD3">
          <w:pPr>
            <w:pStyle w:val="TOC3"/>
            <w:tabs>
              <w:tab w:val="right" w:leader="dot" w:pos="9350"/>
            </w:tabs>
            <w:rPr>
              <w:rFonts w:eastAsiaTheme="minorEastAsia"/>
              <w:noProof/>
              <w:kern w:val="2"/>
              <w:lang w:val="en-US"/>
              <w14:ligatures w14:val="standardContextual"/>
            </w:rPr>
          </w:pPr>
          <w:hyperlink w:anchor="_Toc145580486" w:history="1">
            <w:r w:rsidRPr="00EF2A4B">
              <w:rPr>
                <w:rStyle w:val="Hyperlink"/>
                <w:rFonts w:ascii="Times New Roman" w:hAnsi="Times New Roman" w:cs="Times New Roman"/>
                <w:b/>
                <w:bCs/>
                <w:noProof/>
              </w:rPr>
              <w:t>2.5 Evolution Scenery Building in Flight Simulation</w:t>
            </w:r>
            <w:r>
              <w:rPr>
                <w:noProof/>
                <w:webHidden/>
              </w:rPr>
              <w:tab/>
            </w:r>
            <w:r>
              <w:rPr>
                <w:noProof/>
                <w:webHidden/>
              </w:rPr>
              <w:fldChar w:fldCharType="begin"/>
            </w:r>
            <w:r>
              <w:rPr>
                <w:noProof/>
                <w:webHidden/>
              </w:rPr>
              <w:instrText xml:space="preserve"> PAGEREF _Toc145580486 \h </w:instrText>
            </w:r>
            <w:r>
              <w:rPr>
                <w:noProof/>
                <w:webHidden/>
              </w:rPr>
            </w:r>
            <w:r>
              <w:rPr>
                <w:noProof/>
                <w:webHidden/>
              </w:rPr>
              <w:fldChar w:fldCharType="separate"/>
            </w:r>
            <w:r>
              <w:rPr>
                <w:noProof/>
                <w:webHidden/>
              </w:rPr>
              <w:t>9</w:t>
            </w:r>
            <w:r>
              <w:rPr>
                <w:noProof/>
                <w:webHidden/>
              </w:rPr>
              <w:fldChar w:fldCharType="end"/>
            </w:r>
          </w:hyperlink>
        </w:p>
        <w:p w14:paraId="5C0058EA" w14:textId="3260216F" w:rsidR="006D0DD3" w:rsidRDefault="006D0DD3">
          <w:pPr>
            <w:pStyle w:val="TOC1"/>
            <w:tabs>
              <w:tab w:val="right" w:leader="dot" w:pos="9350"/>
            </w:tabs>
            <w:rPr>
              <w:rFonts w:eastAsiaTheme="minorEastAsia"/>
              <w:noProof/>
              <w:kern w:val="2"/>
              <w:lang w:val="en-US"/>
              <w14:ligatures w14:val="standardContextual"/>
            </w:rPr>
          </w:pPr>
          <w:hyperlink w:anchor="_Toc145580487" w:history="1">
            <w:r w:rsidRPr="00EF2A4B">
              <w:rPr>
                <w:rStyle w:val="Hyperlink"/>
                <w:rFonts w:ascii="Times New Roman" w:hAnsi="Times New Roman" w:cs="Times New Roman"/>
                <w:b/>
                <w:bCs/>
                <w:noProof/>
              </w:rPr>
              <w:t>CHAPTER 3</w:t>
            </w:r>
            <w:r>
              <w:rPr>
                <w:noProof/>
                <w:webHidden/>
              </w:rPr>
              <w:tab/>
            </w:r>
            <w:r>
              <w:rPr>
                <w:noProof/>
                <w:webHidden/>
              </w:rPr>
              <w:fldChar w:fldCharType="begin"/>
            </w:r>
            <w:r>
              <w:rPr>
                <w:noProof/>
                <w:webHidden/>
              </w:rPr>
              <w:instrText xml:space="preserve"> PAGEREF _Toc145580487 \h </w:instrText>
            </w:r>
            <w:r>
              <w:rPr>
                <w:noProof/>
                <w:webHidden/>
              </w:rPr>
            </w:r>
            <w:r>
              <w:rPr>
                <w:noProof/>
                <w:webHidden/>
              </w:rPr>
              <w:fldChar w:fldCharType="separate"/>
            </w:r>
            <w:r>
              <w:rPr>
                <w:noProof/>
                <w:webHidden/>
              </w:rPr>
              <w:t>11</w:t>
            </w:r>
            <w:r>
              <w:rPr>
                <w:noProof/>
                <w:webHidden/>
              </w:rPr>
              <w:fldChar w:fldCharType="end"/>
            </w:r>
          </w:hyperlink>
        </w:p>
        <w:p w14:paraId="1460010C" w14:textId="2AFAEFC0" w:rsidR="006D0DD3" w:rsidRDefault="006D0DD3">
          <w:pPr>
            <w:pStyle w:val="TOC2"/>
            <w:tabs>
              <w:tab w:val="right" w:leader="dot" w:pos="9350"/>
            </w:tabs>
            <w:rPr>
              <w:rFonts w:eastAsiaTheme="minorEastAsia"/>
              <w:noProof/>
              <w:kern w:val="2"/>
              <w:lang w:val="en-US"/>
              <w14:ligatures w14:val="standardContextual"/>
            </w:rPr>
          </w:pPr>
          <w:hyperlink w:anchor="_Toc145580488" w:history="1">
            <w:r w:rsidRPr="00EF2A4B">
              <w:rPr>
                <w:rStyle w:val="Hyperlink"/>
                <w:rFonts w:ascii="Times New Roman" w:hAnsi="Times New Roman" w:cs="Times New Roman"/>
                <w:b/>
                <w:bCs/>
                <w:noProof/>
              </w:rPr>
              <w:t>METHODOLOGY</w:t>
            </w:r>
            <w:r>
              <w:rPr>
                <w:noProof/>
                <w:webHidden/>
              </w:rPr>
              <w:tab/>
            </w:r>
            <w:r>
              <w:rPr>
                <w:noProof/>
                <w:webHidden/>
              </w:rPr>
              <w:fldChar w:fldCharType="begin"/>
            </w:r>
            <w:r>
              <w:rPr>
                <w:noProof/>
                <w:webHidden/>
              </w:rPr>
              <w:instrText xml:space="preserve"> PAGEREF _Toc145580488 \h </w:instrText>
            </w:r>
            <w:r>
              <w:rPr>
                <w:noProof/>
                <w:webHidden/>
              </w:rPr>
            </w:r>
            <w:r>
              <w:rPr>
                <w:noProof/>
                <w:webHidden/>
              </w:rPr>
              <w:fldChar w:fldCharType="separate"/>
            </w:r>
            <w:r>
              <w:rPr>
                <w:noProof/>
                <w:webHidden/>
              </w:rPr>
              <w:t>11</w:t>
            </w:r>
            <w:r>
              <w:rPr>
                <w:noProof/>
                <w:webHidden/>
              </w:rPr>
              <w:fldChar w:fldCharType="end"/>
            </w:r>
          </w:hyperlink>
        </w:p>
        <w:p w14:paraId="4214DC63" w14:textId="349817F2" w:rsidR="006D0DD3" w:rsidRDefault="006D0DD3">
          <w:pPr>
            <w:pStyle w:val="TOC3"/>
            <w:tabs>
              <w:tab w:val="right" w:leader="dot" w:pos="9350"/>
            </w:tabs>
            <w:rPr>
              <w:rFonts w:eastAsiaTheme="minorEastAsia"/>
              <w:noProof/>
              <w:kern w:val="2"/>
              <w:lang w:val="en-US"/>
              <w14:ligatures w14:val="standardContextual"/>
            </w:rPr>
          </w:pPr>
          <w:hyperlink w:anchor="_Toc145580489" w:history="1">
            <w:r w:rsidRPr="00EF2A4B">
              <w:rPr>
                <w:rStyle w:val="Hyperlink"/>
                <w:rFonts w:ascii="Times New Roman" w:hAnsi="Times New Roman" w:cs="Times New Roman"/>
                <w:b/>
                <w:bCs/>
                <w:noProof/>
              </w:rPr>
              <w:t>3.1 Finding Out How Relevant This Work is.</w:t>
            </w:r>
            <w:r>
              <w:rPr>
                <w:noProof/>
                <w:webHidden/>
              </w:rPr>
              <w:tab/>
            </w:r>
            <w:r>
              <w:rPr>
                <w:noProof/>
                <w:webHidden/>
              </w:rPr>
              <w:fldChar w:fldCharType="begin"/>
            </w:r>
            <w:r>
              <w:rPr>
                <w:noProof/>
                <w:webHidden/>
              </w:rPr>
              <w:instrText xml:space="preserve"> PAGEREF _Toc145580489 \h </w:instrText>
            </w:r>
            <w:r>
              <w:rPr>
                <w:noProof/>
                <w:webHidden/>
              </w:rPr>
            </w:r>
            <w:r>
              <w:rPr>
                <w:noProof/>
                <w:webHidden/>
              </w:rPr>
              <w:fldChar w:fldCharType="separate"/>
            </w:r>
            <w:r>
              <w:rPr>
                <w:noProof/>
                <w:webHidden/>
              </w:rPr>
              <w:t>11</w:t>
            </w:r>
            <w:r>
              <w:rPr>
                <w:noProof/>
                <w:webHidden/>
              </w:rPr>
              <w:fldChar w:fldCharType="end"/>
            </w:r>
          </w:hyperlink>
        </w:p>
        <w:p w14:paraId="35579031" w14:textId="487BE2C6" w:rsidR="006D0DD3" w:rsidRDefault="006D0DD3">
          <w:pPr>
            <w:pStyle w:val="TOC3"/>
            <w:tabs>
              <w:tab w:val="right" w:leader="dot" w:pos="9350"/>
            </w:tabs>
            <w:rPr>
              <w:rFonts w:eastAsiaTheme="minorEastAsia"/>
              <w:noProof/>
              <w:kern w:val="2"/>
              <w:lang w:val="en-US"/>
              <w14:ligatures w14:val="standardContextual"/>
            </w:rPr>
          </w:pPr>
          <w:hyperlink w:anchor="_Toc145580490" w:history="1">
            <w:r w:rsidRPr="00EF2A4B">
              <w:rPr>
                <w:rStyle w:val="Hyperlink"/>
                <w:rFonts w:ascii="Times New Roman" w:hAnsi="Times New Roman" w:cs="Times New Roman"/>
                <w:b/>
                <w:bCs/>
                <w:noProof/>
              </w:rPr>
              <w:t>3.2 Marking Out and Extraction of Satellite Images.</w:t>
            </w:r>
            <w:r>
              <w:rPr>
                <w:noProof/>
                <w:webHidden/>
              </w:rPr>
              <w:tab/>
            </w:r>
            <w:r>
              <w:rPr>
                <w:noProof/>
                <w:webHidden/>
              </w:rPr>
              <w:fldChar w:fldCharType="begin"/>
            </w:r>
            <w:r>
              <w:rPr>
                <w:noProof/>
                <w:webHidden/>
              </w:rPr>
              <w:instrText xml:space="preserve"> PAGEREF _Toc145580490 \h </w:instrText>
            </w:r>
            <w:r>
              <w:rPr>
                <w:noProof/>
                <w:webHidden/>
              </w:rPr>
            </w:r>
            <w:r>
              <w:rPr>
                <w:noProof/>
                <w:webHidden/>
              </w:rPr>
              <w:fldChar w:fldCharType="separate"/>
            </w:r>
            <w:r>
              <w:rPr>
                <w:noProof/>
                <w:webHidden/>
              </w:rPr>
              <w:t>12</w:t>
            </w:r>
            <w:r>
              <w:rPr>
                <w:noProof/>
                <w:webHidden/>
              </w:rPr>
              <w:fldChar w:fldCharType="end"/>
            </w:r>
          </w:hyperlink>
        </w:p>
        <w:p w14:paraId="7B43738D" w14:textId="6371A599" w:rsidR="006D0DD3" w:rsidRDefault="006D0DD3">
          <w:pPr>
            <w:pStyle w:val="TOC3"/>
            <w:tabs>
              <w:tab w:val="right" w:leader="dot" w:pos="9350"/>
            </w:tabs>
            <w:rPr>
              <w:rFonts w:eastAsiaTheme="minorEastAsia"/>
              <w:noProof/>
              <w:kern w:val="2"/>
              <w:lang w:val="en-US"/>
              <w14:ligatures w14:val="standardContextual"/>
            </w:rPr>
          </w:pPr>
          <w:hyperlink w:anchor="_Toc145580491" w:history="1">
            <w:r w:rsidRPr="00EF2A4B">
              <w:rPr>
                <w:rStyle w:val="Hyperlink"/>
                <w:rFonts w:ascii="Times New Roman" w:hAnsi="Times New Roman" w:cs="Times New Roman"/>
                <w:b/>
                <w:bCs/>
                <w:noProof/>
                <w:shd w:val="clear" w:color="auto" w:fill="FFFFFF"/>
              </w:rPr>
              <w:t>3.3 D Modelling of satellite images.</w:t>
            </w:r>
            <w:r>
              <w:rPr>
                <w:noProof/>
                <w:webHidden/>
              </w:rPr>
              <w:tab/>
            </w:r>
            <w:r>
              <w:rPr>
                <w:noProof/>
                <w:webHidden/>
              </w:rPr>
              <w:fldChar w:fldCharType="begin"/>
            </w:r>
            <w:r>
              <w:rPr>
                <w:noProof/>
                <w:webHidden/>
              </w:rPr>
              <w:instrText xml:space="preserve"> PAGEREF _Toc145580491 \h </w:instrText>
            </w:r>
            <w:r>
              <w:rPr>
                <w:noProof/>
                <w:webHidden/>
              </w:rPr>
            </w:r>
            <w:r>
              <w:rPr>
                <w:noProof/>
                <w:webHidden/>
              </w:rPr>
              <w:fldChar w:fldCharType="separate"/>
            </w:r>
            <w:r>
              <w:rPr>
                <w:noProof/>
                <w:webHidden/>
              </w:rPr>
              <w:t>13</w:t>
            </w:r>
            <w:r>
              <w:rPr>
                <w:noProof/>
                <w:webHidden/>
              </w:rPr>
              <w:fldChar w:fldCharType="end"/>
            </w:r>
          </w:hyperlink>
        </w:p>
        <w:p w14:paraId="65B4DA90" w14:textId="4AFE042A" w:rsidR="006D0DD3" w:rsidRDefault="006D0DD3">
          <w:pPr>
            <w:pStyle w:val="TOC3"/>
            <w:tabs>
              <w:tab w:val="right" w:leader="dot" w:pos="9350"/>
            </w:tabs>
            <w:rPr>
              <w:rFonts w:eastAsiaTheme="minorEastAsia"/>
              <w:noProof/>
              <w:kern w:val="2"/>
              <w:lang w:val="en-US"/>
              <w14:ligatures w14:val="standardContextual"/>
            </w:rPr>
          </w:pPr>
          <w:hyperlink w:anchor="_Toc145580492" w:history="1">
            <w:r w:rsidRPr="00EF2A4B">
              <w:rPr>
                <w:rStyle w:val="Hyperlink"/>
                <w:rFonts w:ascii="Times New Roman" w:hAnsi="Times New Roman" w:cs="Times New Roman"/>
                <w:b/>
                <w:bCs/>
                <w:noProof/>
              </w:rPr>
              <w:t>3.4 Examining the geometric optics in relation to the scenery environment built.</w:t>
            </w:r>
            <w:r>
              <w:rPr>
                <w:noProof/>
                <w:webHidden/>
              </w:rPr>
              <w:tab/>
            </w:r>
            <w:r>
              <w:rPr>
                <w:noProof/>
                <w:webHidden/>
              </w:rPr>
              <w:fldChar w:fldCharType="begin"/>
            </w:r>
            <w:r>
              <w:rPr>
                <w:noProof/>
                <w:webHidden/>
              </w:rPr>
              <w:instrText xml:space="preserve"> PAGEREF _Toc145580492 \h </w:instrText>
            </w:r>
            <w:r>
              <w:rPr>
                <w:noProof/>
                <w:webHidden/>
              </w:rPr>
            </w:r>
            <w:r>
              <w:rPr>
                <w:noProof/>
                <w:webHidden/>
              </w:rPr>
              <w:fldChar w:fldCharType="separate"/>
            </w:r>
            <w:r>
              <w:rPr>
                <w:noProof/>
                <w:webHidden/>
              </w:rPr>
              <w:t>14</w:t>
            </w:r>
            <w:r>
              <w:rPr>
                <w:noProof/>
                <w:webHidden/>
              </w:rPr>
              <w:fldChar w:fldCharType="end"/>
            </w:r>
          </w:hyperlink>
        </w:p>
        <w:p w14:paraId="6631A758" w14:textId="4E6231E0" w:rsidR="006D0DD3" w:rsidRDefault="006D0DD3">
          <w:pPr>
            <w:pStyle w:val="TOC3"/>
            <w:tabs>
              <w:tab w:val="right" w:leader="dot" w:pos="9350"/>
            </w:tabs>
            <w:rPr>
              <w:rFonts w:eastAsiaTheme="minorEastAsia"/>
              <w:noProof/>
              <w:kern w:val="2"/>
              <w:lang w:val="en-US"/>
              <w14:ligatures w14:val="standardContextual"/>
            </w:rPr>
          </w:pPr>
          <w:hyperlink w:anchor="_Toc145580493" w:history="1">
            <w:r w:rsidRPr="00EF2A4B">
              <w:rPr>
                <w:rStyle w:val="Hyperlink"/>
                <w:rFonts w:ascii="Times New Roman" w:hAnsi="Times New Roman" w:cs="Times New Roman"/>
                <w:b/>
                <w:bCs/>
                <w:noProof/>
              </w:rPr>
              <w:t>3.5 Testing and Debugging of 3D Structure.</w:t>
            </w:r>
            <w:r>
              <w:rPr>
                <w:noProof/>
                <w:webHidden/>
              </w:rPr>
              <w:tab/>
            </w:r>
            <w:r>
              <w:rPr>
                <w:noProof/>
                <w:webHidden/>
              </w:rPr>
              <w:fldChar w:fldCharType="begin"/>
            </w:r>
            <w:r>
              <w:rPr>
                <w:noProof/>
                <w:webHidden/>
              </w:rPr>
              <w:instrText xml:space="preserve"> PAGEREF _Toc145580493 \h </w:instrText>
            </w:r>
            <w:r>
              <w:rPr>
                <w:noProof/>
                <w:webHidden/>
              </w:rPr>
            </w:r>
            <w:r>
              <w:rPr>
                <w:noProof/>
                <w:webHidden/>
              </w:rPr>
              <w:fldChar w:fldCharType="separate"/>
            </w:r>
            <w:r>
              <w:rPr>
                <w:noProof/>
                <w:webHidden/>
              </w:rPr>
              <w:t>15</w:t>
            </w:r>
            <w:r>
              <w:rPr>
                <w:noProof/>
                <w:webHidden/>
              </w:rPr>
              <w:fldChar w:fldCharType="end"/>
            </w:r>
          </w:hyperlink>
        </w:p>
        <w:p w14:paraId="19EDBD6D" w14:textId="6DD4DEE0" w:rsidR="006D0DD3" w:rsidRDefault="006D0DD3">
          <w:pPr>
            <w:pStyle w:val="TOC3"/>
            <w:tabs>
              <w:tab w:val="right" w:leader="dot" w:pos="9350"/>
            </w:tabs>
            <w:rPr>
              <w:rFonts w:eastAsiaTheme="minorEastAsia"/>
              <w:noProof/>
              <w:kern w:val="2"/>
              <w:lang w:val="en-US"/>
              <w14:ligatures w14:val="standardContextual"/>
            </w:rPr>
          </w:pPr>
          <w:hyperlink w:anchor="_Toc145580494" w:history="1">
            <w:r w:rsidRPr="00EF2A4B">
              <w:rPr>
                <w:rStyle w:val="Hyperlink"/>
                <w:rFonts w:ascii="Times New Roman" w:hAnsi="Times New Roman" w:cs="Times New Roman"/>
                <w:b/>
                <w:bCs/>
                <w:noProof/>
              </w:rPr>
              <w:t>3.6 Simulation of Finalized Works</w:t>
            </w:r>
            <w:r>
              <w:rPr>
                <w:noProof/>
                <w:webHidden/>
              </w:rPr>
              <w:tab/>
            </w:r>
            <w:r>
              <w:rPr>
                <w:noProof/>
                <w:webHidden/>
              </w:rPr>
              <w:fldChar w:fldCharType="begin"/>
            </w:r>
            <w:r>
              <w:rPr>
                <w:noProof/>
                <w:webHidden/>
              </w:rPr>
              <w:instrText xml:space="preserve"> PAGEREF _Toc145580494 \h </w:instrText>
            </w:r>
            <w:r>
              <w:rPr>
                <w:noProof/>
                <w:webHidden/>
              </w:rPr>
            </w:r>
            <w:r>
              <w:rPr>
                <w:noProof/>
                <w:webHidden/>
              </w:rPr>
              <w:fldChar w:fldCharType="separate"/>
            </w:r>
            <w:r>
              <w:rPr>
                <w:noProof/>
                <w:webHidden/>
              </w:rPr>
              <w:t>15</w:t>
            </w:r>
            <w:r>
              <w:rPr>
                <w:noProof/>
                <w:webHidden/>
              </w:rPr>
              <w:fldChar w:fldCharType="end"/>
            </w:r>
          </w:hyperlink>
        </w:p>
        <w:p w14:paraId="5088CBFF" w14:textId="1C4D7DD4" w:rsidR="006D0DD3" w:rsidRDefault="006D0DD3">
          <w:pPr>
            <w:pStyle w:val="TOC1"/>
            <w:tabs>
              <w:tab w:val="right" w:leader="dot" w:pos="9350"/>
            </w:tabs>
            <w:rPr>
              <w:rFonts w:eastAsiaTheme="minorEastAsia"/>
              <w:noProof/>
              <w:kern w:val="2"/>
              <w:lang w:val="en-US"/>
              <w14:ligatures w14:val="standardContextual"/>
            </w:rPr>
          </w:pPr>
          <w:hyperlink w:anchor="_Toc145580495" w:history="1">
            <w:r w:rsidRPr="00EF2A4B">
              <w:rPr>
                <w:rStyle w:val="Hyperlink"/>
                <w:rFonts w:ascii="Times New Roman" w:hAnsi="Times New Roman" w:cs="Times New Roman"/>
                <w:b/>
                <w:bCs/>
                <w:noProof/>
              </w:rPr>
              <w:t>CHAPTER 4</w:t>
            </w:r>
            <w:r>
              <w:rPr>
                <w:noProof/>
                <w:webHidden/>
              </w:rPr>
              <w:tab/>
            </w:r>
            <w:r>
              <w:rPr>
                <w:noProof/>
                <w:webHidden/>
              </w:rPr>
              <w:fldChar w:fldCharType="begin"/>
            </w:r>
            <w:r>
              <w:rPr>
                <w:noProof/>
                <w:webHidden/>
              </w:rPr>
              <w:instrText xml:space="preserve"> PAGEREF _Toc145580495 \h </w:instrText>
            </w:r>
            <w:r>
              <w:rPr>
                <w:noProof/>
                <w:webHidden/>
              </w:rPr>
            </w:r>
            <w:r>
              <w:rPr>
                <w:noProof/>
                <w:webHidden/>
              </w:rPr>
              <w:fldChar w:fldCharType="separate"/>
            </w:r>
            <w:r>
              <w:rPr>
                <w:noProof/>
                <w:webHidden/>
              </w:rPr>
              <w:t>17</w:t>
            </w:r>
            <w:r>
              <w:rPr>
                <w:noProof/>
                <w:webHidden/>
              </w:rPr>
              <w:fldChar w:fldCharType="end"/>
            </w:r>
          </w:hyperlink>
        </w:p>
        <w:p w14:paraId="2B06E7D4" w14:textId="7EAF66EE" w:rsidR="006D0DD3" w:rsidRDefault="006D0DD3">
          <w:pPr>
            <w:pStyle w:val="TOC3"/>
            <w:tabs>
              <w:tab w:val="right" w:leader="dot" w:pos="9350"/>
            </w:tabs>
            <w:rPr>
              <w:rFonts w:eastAsiaTheme="minorEastAsia"/>
              <w:noProof/>
              <w:kern w:val="2"/>
              <w:lang w:val="en-US"/>
              <w14:ligatures w14:val="standardContextual"/>
            </w:rPr>
          </w:pPr>
          <w:hyperlink w:anchor="_Toc145580496" w:history="1">
            <w:r w:rsidRPr="00EF2A4B">
              <w:rPr>
                <w:rStyle w:val="Hyperlink"/>
                <w:rFonts w:ascii="Times New Roman" w:hAnsi="Times New Roman" w:cs="Times New Roman"/>
                <w:b/>
                <w:bCs/>
                <w:noProof/>
              </w:rPr>
              <w:t>4.1 Outcome of Survey and Interviews</w:t>
            </w:r>
            <w:r>
              <w:rPr>
                <w:noProof/>
                <w:webHidden/>
              </w:rPr>
              <w:tab/>
            </w:r>
            <w:r>
              <w:rPr>
                <w:noProof/>
                <w:webHidden/>
              </w:rPr>
              <w:fldChar w:fldCharType="begin"/>
            </w:r>
            <w:r>
              <w:rPr>
                <w:noProof/>
                <w:webHidden/>
              </w:rPr>
              <w:instrText xml:space="preserve"> PAGEREF _Toc145580496 \h </w:instrText>
            </w:r>
            <w:r>
              <w:rPr>
                <w:noProof/>
                <w:webHidden/>
              </w:rPr>
            </w:r>
            <w:r>
              <w:rPr>
                <w:noProof/>
                <w:webHidden/>
              </w:rPr>
              <w:fldChar w:fldCharType="separate"/>
            </w:r>
            <w:r>
              <w:rPr>
                <w:noProof/>
                <w:webHidden/>
              </w:rPr>
              <w:t>17</w:t>
            </w:r>
            <w:r>
              <w:rPr>
                <w:noProof/>
                <w:webHidden/>
              </w:rPr>
              <w:fldChar w:fldCharType="end"/>
            </w:r>
          </w:hyperlink>
        </w:p>
        <w:p w14:paraId="42F882F6" w14:textId="188C0FEB" w:rsidR="006D0DD3" w:rsidRDefault="006D0DD3">
          <w:pPr>
            <w:pStyle w:val="TOC3"/>
            <w:tabs>
              <w:tab w:val="right" w:leader="dot" w:pos="9350"/>
            </w:tabs>
            <w:rPr>
              <w:rFonts w:eastAsiaTheme="minorEastAsia"/>
              <w:noProof/>
              <w:kern w:val="2"/>
              <w:lang w:val="en-US"/>
              <w14:ligatures w14:val="standardContextual"/>
            </w:rPr>
          </w:pPr>
          <w:hyperlink w:anchor="_Toc145580497" w:history="1">
            <w:r w:rsidRPr="00EF2A4B">
              <w:rPr>
                <w:rStyle w:val="Hyperlink"/>
                <w:rFonts w:ascii="Times New Roman" w:hAnsi="Times New Roman" w:cs="Times New Roman"/>
                <w:b/>
                <w:bCs/>
                <w:noProof/>
              </w:rPr>
              <w:t>4.2 Imported Satellite Images</w:t>
            </w:r>
            <w:r>
              <w:rPr>
                <w:noProof/>
                <w:webHidden/>
              </w:rPr>
              <w:tab/>
            </w:r>
            <w:r>
              <w:rPr>
                <w:noProof/>
                <w:webHidden/>
              </w:rPr>
              <w:fldChar w:fldCharType="begin"/>
            </w:r>
            <w:r>
              <w:rPr>
                <w:noProof/>
                <w:webHidden/>
              </w:rPr>
              <w:instrText xml:space="preserve"> PAGEREF _Toc145580497 \h </w:instrText>
            </w:r>
            <w:r>
              <w:rPr>
                <w:noProof/>
                <w:webHidden/>
              </w:rPr>
            </w:r>
            <w:r>
              <w:rPr>
                <w:noProof/>
                <w:webHidden/>
              </w:rPr>
              <w:fldChar w:fldCharType="separate"/>
            </w:r>
            <w:r>
              <w:rPr>
                <w:noProof/>
                <w:webHidden/>
              </w:rPr>
              <w:t>20</w:t>
            </w:r>
            <w:r>
              <w:rPr>
                <w:noProof/>
                <w:webHidden/>
              </w:rPr>
              <w:fldChar w:fldCharType="end"/>
            </w:r>
          </w:hyperlink>
        </w:p>
        <w:p w14:paraId="52C4F421" w14:textId="7DA9861B" w:rsidR="006D0DD3" w:rsidRDefault="006D0DD3">
          <w:pPr>
            <w:pStyle w:val="TOC3"/>
            <w:tabs>
              <w:tab w:val="right" w:leader="dot" w:pos="9350"/>
            </w:tabs>
            <w:rPr>
              <w:rFonts w:eastAsiaTheme="minorEastAsia"/>
              <w:noProof/>
              <w:kern w:val="2"/>
              <w:lang w:val="en-US"/>
              <w14:ligatures w14:val="standardContextual"/>
            </w:rPr>
          </w:pPr>
          <w:hyperlink w:anchor="_Toc145580498" w:history="1">
            <w:r w:rsidRPr="00EF2A4B">
              <w:rPr>
                <w:rStyle w:val="Hyperlink"/>
                <w:rFonts w:ascii="Times New Roman" w:hAnsi="Times New Roman" w:cs="Times New Roman"/>
                <w:b/>
                <w:bCs/>
                <w:noProof/>
              </w:rPr>
              <w:t>4.3 Results from The 3D modelling in WED and Blender</w:t>
            </w:r>
            <w:r>
              <w:rPr>
                <w:noProof/>
                <w:webHidden/>
              </w:rPr>
              <w:tab/>
            </w:r>
            <w:r>
              <w:rPr>
                <w:noProof/>
                <w:webHidden/>
              </w:rPr>
              <w:fldChar w:fldCharType="begin"/>
            </w:r>
            <w:r>
              <w:rPr>
                <w:noProof/>
                <w:webHidden/>
              </w:rPr>
              <w:instrText xml:space="preserve"> PAGEREF _Toc145580498 \h </w:instrText>
            </w:r>
            <w:r>
              <w:rPr>
                <w:noProof/>
                <w:webHidden/>
              </w:rPr>
            </w:r>
            <w:r>
              <w:rPr>
                <w:noProof/>
                <w:webHidden/>
              </w:rPr>
              <w:fldChar w:fldCharType="separate"/>
            </w:r>
            <w:r>
              <w:rPr>
                <w:noProof/>
                <w:webHidden/>
              </w:rPr>
              <w:t>22</w:t>
            </w:r>
            <w:r>
              <w:rPr>
                <w:noProof/>
                <w:webHidden/>
              </w:rPr>
              <w:fldChar w:fldCharType="end"/>
            </w:r>
          </w:hyperlink>
        </w:p>
        <w:p w14:paraId="68D66AE1" w14:textId="1BD60D3E" w:rsidR="006D0DD3" w:rsidRDefault="006D0DD3">
          <w:pPr>
            <w:pStyle w:val="TOC3"/>
            <w:tabs>
              <w:tab w:val="right" w:leader="dot" w:pos="9350"/>
            </w:tabs>
            <w:rPr>
              <w:rFonts w:eastAsiaTheme="minorEastAsia"/>
              <w:noProof/>
              <w:kern w:val="2"/>
              <w:lang w:val="en-US"/>
              <w14:ligatures w14:val="standardContextual"/>
            </w:rPr>
          </w:pPr>
          <w:hyperlink w:anchor="_Toc145580499" w:history="1">
            <w:r w:rsidRPr="00EF2A4B">
              <w:rPr>
                <w:rStyle w:val="Hyperlink"/>
                <w:rFonts w:ascii="Times New Roman" w:hAnsi="Times New Roman" w:cs="Times New Roman"/>
                <w:b/>
                <w:bCs/>
                <w:noProof/>
                <w:lang w:val="en-US"/>
              </w:rPr>
              <w:t>4.4 Geometric Optics Evaluation of Modelled Work</w:t>
            </w:r>
            <w:r>
              <w:rPr>
                <w:noProof/>
                <w:webHidden/>
              </w:rPr>
              <w:tab/>
            </w:r>
            <w:r>
              <w:rPr>
                <w:noProof/>
                <w:webHidden/>
              </w:rPr>
              <w:fldChar w:fldCharType="begin"/>
            </w:r>
            <w:r>
              <w:rPr>
                <w:noProof/>
                <w:webHidden/>
              </w:rPr>
              <w:instrText xml:space="preserve"> PAGEREF _Toc145580499 \h </w:instrText>
            </w:r>
            <w:r>
              <w:rPr>
                <w:noProof/>
                <w:webHidden/>
              </w:rPr>
            </w:r>
            <w:r>
              <w:rPr>
                <w:noProof/>
                <w:webHidden/>
              </w:rPr>
              <w:fldChar w:fldCharType="separate"/>
            </w:r>
            <w:r>
              <w:rPr>
                <w:noProof/>
                <w:webHidden/>
              </w:rPr>
              <w:t>25</w:t>
            </w:r>
            <w:r>
              <w:rPr>
                <w:noProof/>
                <w:webHidden/>
              </w:rPr>
              <w:fldChar w:fldCharType="end"/>
            </w:r>
          </w:hyperlink>
        </w:p>
        <w:p w14:paraId="04CF323A" w14:textId="504DA812" w:rsidR="006D0DD3" w:rsidRDefault="006D0DD3">
          <w:pPr>
            <w:pStyle w:val="TOC3"/>
            <w:tabs>
              <w:tab w:val="right" w:leader="dot" w:pos="9350"/>
            </w:tabs>
            <w:rPr>
              <w:rFonts w:eastAsiaTheme="minorEastAsia"/>
              <w:noProof/>
              <w:kern w:val="2"/>
              <w:lang w:val="en-US"/>
              <w14:ligatures w14:val="standardContextual"/>
            </w:rPr>
          </w:pPr>
          <w:hyperlink w:anchor="_Toc145580500" w:history="1">
            <w:r w:rsidRPr="00EF2A4B">
              <w:rPr>
                <w:rStyle w:val="Hyperlink"/>
                <w:rFonts w:ascii="Times New Roman" w:hAnsi="Times New Roman" w:cs="Times New Roman"/>
                <w:b/>
                <w:bCs/>
                <w:noProof/>
              </w:rPr>
              <w:t>4.5 Discussion On The Testing and Debugging of The Work</w:t>
            </w:r>
            <w:r>
              <w:rPr>
                <w:noProof/>
                <w:webHidden/>
              </w:rPr>
              <w:tab/>
            </w:r>
            <w:r>
              <w:rPr>
                <w:noProof/>
                <w:webHidden/>
              </w:rPr>
              <w:fldChar w:fldCharType="begin"/>
            </w:r>
            <w:r>
              <w:rPr>
                <w:noProof/>
                <w:webHidden/>
              </w:rPr>
              <w:instrText xml:space="preserve"> PAGEREF _Toc145580500 \h </w:instrText>
            </w:r>
            <w:r>
              <w:rPr>
                <w:noProof/>
                <w:webHidden/>
              </w:rPr>
            </w:r>
            <w:r>
              <w:rPr>
                <w:noProof/>
                <w:webHidden/>
              </w:rPr>
              <w:fldChar w:fldCharType="separate"/>
            </w:r>
            <w:r>
              <w:rPr>
                <w:noProof/>
                <w:webHidden/>
              </w:rPr>
              <w:t>25</w:t>
            </w:r>
            <w:r>
              <w:rPr>
                <w:noProof/>
                <w:webHidden/>
              </w:rPr>
              <w:fldChar w:fldCharType="end"/>
            </w:r>
          </w:hyperlink>
        </w:p>
        <w:p w14:paraId="1BC6918C" w14:textId="7301C95F" w:rsidR="006D0DD3" w:rsidRDefault="006D0DD3">
          <w:pPr>
            <w:pStyle w:val="TOC1"/>
            <w:tabs>
              <w:tab w:val="right" w:leader="dot" w:pos="9350"/>
            </w:tabs>
            <w:rPr>
              <w:rFonts w:eastAsiaTheme="minorEastAsia"/>
              <w:noProof/>
              <w:kern w:val="2"/>
              <w:lang w:val="en-US"/>
              <w14:ligatures w14:val="standardContextual"/>
            </w:rPr>
          </w:pPr>
          <w:hyperlink w:anchor="_Toc145580501" w:history="1">
            <w:r w:rsidRPr="00EF2A4B">
              <w:rPr>
                <w:rStyle w:val="Hyperlink"/>
                <w:rFonts w:ascii="Times New Roman" w:hAnsi="Times New Roman" w:cs="Times New Roman"/>
                <w:b/>
                <w:bCs/>
                <w:noProof/>
              </w:rPr>
              <w:t>CHAPTER 5</w:t>
            </w:r>
            <w:r>
              <w:rPr>
                <w:noProof/>
                <w:webHidden/>
              </w:rPr>
              <w:tab/>
            </w:r>
            <w:r>
              <w:rPr>
                <w:noProof/>
                <w:webHidden/>
              </w:rPr>
              <w:fldChar w:fldCharType="begin"/>
            </w:r>
            <w:r>
              <w:rPr>
                <w:noProof/>
                <w:webHidden/>
              </w:rPr>
              <w:instrText xml:space="preserve"> PAGEREF _Toc145580501 \h </w:instrText>
            </w:r>
            <w:r>
              <w:rPr>
                <w:noProof/>
                <w:webHidden/>
              </w:rPr>
            </w:r>
            <w:r>
              <w:rPr>
                <w:noProof/>
                <w:webHidden/>
              </w:rPr>
              <w:fldChar w:fldCharType="separate"/>
            </w:r>
            <w:r>
              <w:rPr>
                <w:noProof/>
                <w:webHidden/>
              </w:rPr>
              <w:t>29</w:t>
            </w:r>
            <w:r>
              <w:rPr>
                <w:noProof/>
                <w:webHidden/>
              </w:rPr>
              <w:fldChar w:fldCharType="end"/>
            </w:r>
          </w:hyperlink>
        </w:p>
        <w:p w14:paraId="2BCA5D5C" w14:textId="1C0C1BCD" w:rsidR="006D0DD3" w:rsidRDefault="006D0DD3">
          <w:pPr>
            <w:pStyle w:val="TOC2"/>
            <w:tabs>
              <w:tab w:val="right" w:leader="dot" w:pos="9350"/>
            </w:tabs>
            <w:rPr>
              <w:rFonts w:eastAsiaTheme="minorEastAsia"/>
              <w:noProof/>
              <w:kern w:val="2"/>
              <w:lang w:val="en-US"/>
              <w14:ligatures w14:val="standardContextual"/>
            </w:rPr>
          </w:pPr>
          <w:hyperlink w:anchor="_Toc145580502" w:history="1">
            <w:r w:rsidRPr="00EF2A4B">
              <w:rPr>
                <w:rStyle w:val="Hyperlink"/>
                <w:rFonts w:ascii="Times New Roman" w:hAnsi="Times New Roman" w:cs="Times New Roman"/>
                <w:b/>
                <w:bCs/>
                <w:noProof/>
              </w:rPr>
              <w:t>5.1 CONCLUSION</w:t>
            </w:r>
            <w:r>
              <w:rPr>
                <w:noProof/>
                <w:webHidden/>
              </w:rPr>
              <w:tab/>
            </w:r>
            <w:r>
              <w:rPr>
                <w:noProof/>
                <w:webHidden/>
              </w:rPr>
              <w:fldChar w:fldCharType="begin"/>
            </w:r>
            <w:r>
              <w:rPr>
                <w:noProof/>
                <w:webHidden/>
              </w:rPr>
              <w:instrText xml:space="preserve"> PAGEREF _Toc145580502 \h </w:instrText>
            </w:r>
            <w:r>
              <w:rPr>
                <w:noProof/>
                <w:webHidden/>
              </w:rPr>
            </w:r>
            <w:r>
              <w:rPr>
                <w:noProof/>
                <w:webHidden/>
              </w:rPr>
              <w:fldChar w:fldCharType="separate"/>
            </w:r>
            <w:r>
              <w:rPr>
                <w:noProof/>
                <w:webHidden/>
              </w:rPr>
              <w:t>29</w:t>
            </w:r>
            <w:r>
              <w:rPr>
                <w:noProof/>
                <w:webHidden/>
              </w:rPr>
              <w:fldChar w:fldCharType="end"/>
            </w:r>
          </w:hyperlink>
        </w:p>
        <w:p w14:paraId="0D6C606D" w14:textId="6A1DD885" w:rsidR="006D0DD3" w:rsidRDefault="006D0DD3">
          <w:pPr>
            <w:pStyle w:val="TOC2"/>
            <w:tabs>
              <w:tab w:val="right" w:leader="dot" w:pos="9350"/>
            </w:tabs>
            <w:rPr>
              <w:rFonts w:eastAsiaTheme="minorEastAsia"/>
              <w:noProof/>
              <w:kern w:val="2"/>
              <w:lang w:val="en-US"/>
              <w14:ligatures w14:val="standardContextual"/>
            </w:rPr>
          </w:pPr>
          <w:hyperlink w:anchor="_Toc145580503" w:history="1">
            <w:r w:rsidRPr="00EF2A4B">
              <w:rPr>
                <w:rStyle w:val="Hyperlink"/>
                <w:rFonts w:ascii="Times New Roman" w:hAnsi="Times New Roman" w:cs="Times New Roman"/>
                <w:b/>
                <w:bCs/>
                <w:noProof/>
              </w:rPr>
              <w:t>5.2 RECOMMENDATIONS</w:t>
            </w:r>
            <w:r>
              <w:rPr>
                <w:noProof/>
                <w:webHidden/>
              </w:rPr>
              <w:tab/>
            </w:r>
            <w:r>
              <w:rPr>
                <w:noProof/>
                <w:webHidden/>
              </w:rPr>
              <w:fldChar w:fldCharType="begin"/>
            </w:r>
            <w:r>
              <w:rPr>
                <w:noProof/>
                <w:webHidden/>
              </w:rPr>
              <w:instrText xml:space="preserve"> PAGEREF _Toc145580503 \h </w:instrText>
            </w:r>
            <w:r>
              <w:rPr>
                <w:noProof/>
                <w:webHidden/>
              </w:rPr>
            </w:r>
            <w:r>
              <w:rPr>
                <w:noProof/>
                <w:webHidden/>
              </w:rPr>
              <w:fldChar w:fldCharType="separate"/>
            </w:r>
            <w:r>
              <w:rPr>
                <w:noProof/>
                <w:webHidden/>
              </w:rPr>
              <w:t>30</w:t>
            </w:r>
            <w:r>
              <w:rPr>
                <w:noProof/>
                <w:webHidden/>
              </w:rPr>
              <w:fldChar w:fldCharType="end"/>
            </w:r>
          </w:hyperlink>
        </w:p>
        <w:p w14:paraId="11BBEC73" w14:textId="398ED277" w:rsidR="006D0DD3" w:rsidRDefault="006D0DD3">
          <w:pPr>
            <w:pStyle w:val="TOC1"/>
            <w:tabs>
              <w:tab w:val="right" w:leader="dot" w:pos="9350"/>
            </w:tabs>
            <w:rPr>
              <w:rFonts w:eastAsiaTheme="minorEastAsia"/>
              <w:noProof/>
              <w:kern w:val="2"/>
              <w:lang w:val="en-US"/>
              <w14:ligatures w14:val="standardContextual"/>
            </w:rPr>
          </w:pPr>
          <w:hyperlink w:anchor="_Toc145580504" w:history="1">
            <w:r w:rsidRPr="00EF2A4B">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_Toc145580504 \h </w:instrText>
            </w:r>
            <w:r>
              <w:rPr>
                <w:noProof/>
                <w:webHidden/>
              </w:rPr>
            </w:r>
            <w:r>
              <w:rPr>
                <w:noProof/>
                <w:webHidden/>
              </w:rPr>
              <w:fldChar w:fldCharType="separate"/>
            </w:r>
            <w:r>
              <w:rPr>
                <w:noProof/>
                <w:webHidden/>
              </w:rPr>
              <w:t>32</w:t>
            </w:r>
            <w:r>
              <w:rPr>
                <w:noProof/>
                <w:webHidden/>
              </w:rPr>
              <w:fldChar w:fldCharType="end"/>
            </w:r>
          </w:hyperlink>
        </w:p>
        <w:p w14:paraId="5A89AEBA" w14:textId="716AA9C0" w:rsidR="00120699" w:rsidRPr="00120699" w:rsidRDefault="00120699" w:rsidP="00120699">
          <w:r>
            <w:rPr>
              <w:b/>
              <w:bCs/>
              <w:noProof/>
            </w:rPr>
            <w:fldChar w:fldCharType="end"/>
          </w:r>
        </w:p>
      </w:sdtContent>
    </w:sdt>
    <w:p w14:paraId="31F78A85" w14:textId="77777777" w:rsidR="00514C33" w:rsidRDefault="00514C33" w:rsidP="00013180">
      <w:pPr>
        <w:pStyle w:val="TableofFigures"/>
        <w:tabs>
          <w:tab w:val="right" w:leader="dot" w:pos="9350"/>
        </w:tabs>
        <w:jc w:val="center"/>
        <w:rPr>
          <w:rFonts w:ascii="Times New Roman" w:hAnsi="Times New Roman" w:cs="Times New Roman"/>
          <w:b/>
          <w:bCs/>
          <w:sz w:val="32"/>
          <w:szCs w:val="32"/>
        </w:rPr>
      </w:pPr>
    </w:p>
    <w:p w14:paraId="42EC349B" w14:textId="77777777" w:rsidR="00514C33" w:rsidRDefault="00514C33" w:rsidP="00013180">
      <w:pPr>
        <w:pStyle w:val="TableofFigures"/>
        <w:tabs>
          <w:tab w:val="right" w:leader="dot" w:pos="9350"/>
        </w:tabs>
        <w:jc w:val="center"/>
        <w:rPr>
          <w:rFonts w:ascii="Times New Roman" w:hAnsi="Times New Roman" w:cs="Times New Roman"/>
          <w:b/>
          <w:bCs/>
          <w:sz w:val="32"/>
          <w:szCs w:val="32"/>
        </w:rPr>
      </w:pPr>
    </w:p>
    <w:p w14:paraId="097AC3EA" w14:textId="77777777" w:rsidR="00514C33" w:rsidRDefault="00514C33" w:rsidP="00013180">
      <w:pPr>
        <w:pStyle w:val="TableofFigures"/>
        <w:tabs>
          <w:tab w:val="right" w:leader="dot" w:pos="9350"/>
        </w:tabs>
        <w:jc w:val="center"/>
        <w:rPr>
          <w:rFonts w:ascii="Times New Roman" w:hAnsi="Times New Roman" w:cs="Times New Roman"/>
          <w:b/>
          <w:bCs/>
          <w:sz w:val="32"/>
          <w:szCs w:val="32"/>
        </w:rPr>
      </w:pPr>
    </w:p>
    <w:p w14:paraId="2205C011" w14:textId="77777777" w:rsidR="00514C33" w:rsidRDefault="00514C33" w:rsidP="00013180">
      <w:pPr>
        <w:pStyle w:val="TableofFigures"/>
        <w:tabs>
          <w:tab w:val="right" w:leader="dot" w:pos="9350"/>
        </w:tabs>
        <w:jc w:val="center"/>
        <w:rPr>
          <w:rFonts w:ascii="Times New Roman" w:hAnsi="Times New Roman" w:cs="Times New Roman"/>
          <w:b/>
          <w:bCs/>
          <w:sz w:val="32"/>
          <w:szCs w:val="32"/>
        </w:rPr>
      </w:pPr>
    </w:p>
    <w:p w14:paraId="6BA614CC" w14:textId="77777777" w:rsidR="00514C33" w:rsidRDefault="00514C33" w:rsidP="00013180">
      <w:pPr>
        <w:pStyle w:val="TableofFigures"/>
        <w:tabs>
          <w:tab w:val="right" w:leader="dot" w:pos="9350"/>
        </w:tabs>
        <w:jc w:val="center"/>
        <w:rPr>
          <w:rFonts w:ascii="Times New Roman" w:hAnsi="Times New Roman" w:cs="Times New Roman"/>
          <w:b/>
          <w:bCs/>
          <w:sz w:val="32"/>
          <w:szCs w:val="32"/>
        </w:rPr>
      </w:pPr>
    </w:p>
    <w:p w14:paraId="7FA00E5C" w14:textId="77777777" w:rsidR="00514C33" w:rsidRDefault="00514C33" w:rsidP="00013180">
      <w:pPr>
        <w:pStyle w:val="TableofFigures"/>
        <w:tabs>
          <w:tab w:val="right" w:leader="dot" w:pos="9350"/>
        </w:tabs>
        <w:jc w:val="center"/>
        <w:rPr>
          <w:rFonts w:ascii="Times New Roman" w:hAnsi="Times New Roman" w:cs="Times New Roman"/>
          <w:b/>
          <w:bCs/>
          <w:sz w:val="32"/>
          <w:szCs w:val="32"/>
        </w:rPr>
      </w:pPr>
    </w:p>
    <w:p w14:paraId="3B9A92C5" w14:textId="77777777" w:rsidR="00514C33" w:rsidRDefault="00514C33" w:rsidP="00013180">
      <w:pPr>
        <w:pStyle w:val="TableofFigures"/>
        <w:tabs>
          <w:tab w:val="right" w:leader="dot" w:pos="9350"/>
        </w:tabs>
        <w:jc w:val="center"/>
        <w:rPr>
          <w:rFonts w:ascii="Times New Roman" w:hAnsi="Times New Roman" w:cs="Times New Roman"/>
          <w:b/>
          <w:bCs/>
          <w:sz w:val="32"/>
          <w:szCs w:val="32"/>
        </w:rPr>
      </w:pPr>
    </w:p>
    <w:p w14:paraId="1C5FA558" w14:textId="77777777" w:rsidR="00514C33" w:rsidRDefault="00514C33" w:rsidP="00013180">
      <w:pPr>
        <w:pStyle w:val="TableofFigures"/>
        <w:tabs>
          <w:tab w:val="right" w:leader="dot" w:pos="9350"/>
        </w:tabs>
        <w:jc w:val="center"/>
        <w:rPr>
          <w:rFonts w:ascii="Times New Roman" w:hAnsi="Times New Roman" w:cs="Times New Roman"/>
          <w:b/>
          <w:bCs/>
          <w:sz w:val="32"/>
          <w:szCs w:val="32"/>
        </w:rPr>
      </w:pPr>
    </w:p>
    <w:p w14:paraId="4A96C5C9" w14:textId="77777777" w:rsidR="00514C33" w:rsidRDefault="00514C33" w:rsidP="00013180">
      <w:pPr>
        <w:pStyle w:val="TableofFigures"/>
        <w:tabs>
          <w:tab w:val="right" w:leader="dot" w:pos="9350"/>
        </w:tabs>
        <w:jc w:val="center"/>
        <w:rPr>
          <w:rFonts w:ascii="Times New Roman" w:hAnsi="Times New Roman" w:cs="Times New Roman"/>
          <w:b/>
          <w:bCs/>
          <w:sz w:val="32"/>
          <w:szCs w:val="32"/>
        </w:rPr>
      </w:pPr>
    </w:p>
    <w:p w14:paraId="33074A24" w14:textId="77777777" w:rsidR="00514C33" w:rsidRDefault="00514C33" w:rsidP="00013180">
      <w:pPr>
        <w:pStyle w:val="TableofFigures"/>
        <w:tabs>
          <w:tab w:val="right" w:leader="dot" w:pos="9350"/>
        </w:tabs>
        <w:jc w:val="center"/>
        <w:rPr>
          <w:rFonts w:ascii="Times New Roman" w:hAnsi="Times New Roman" w:cs="Times New Roman"/>
          <w:b/>
          <w:bCs/>
          <w:sz w:val="32"/>
          <w:szCs w:val="32"/>
        </w:rPr>
      </w:pPr>
    </w:p>
    <w:p w14:paraId="4D9F11B5" w14:textId="77777777" w:rsidR="00514C33" w:rsidRDefault="00514C33" w:rsidP="00013180">
      <w:pPr>
        <w:pStyle w:val="TableofFigures"/>
        <w:tabs>
          <w:tab w:val="right" w:leader="dot" w:pos="9350"/>
        </w:tabs>
        <w:jc w:val="center"/>
        <w:rPr>
          <w:rFonts w:ascii="Times New Roman" w:hAnsi="Times New Roman" w:cs="Times New Roman"/>
          <w:b/>
          <w:bCs/>
          <w:sz w:val="32"/>
          <w:szCs w:val="32"/>
        </w:rPr>
      </w:pPr>
    </w:p>
    <w:p w14:paraId="79217A9A" w14:textId="77777777" w:rsidR="00514C33" w:rsidRDefault="00514C33" w:rsidP="00013180">
      <w:pPr>
        <w:pStyle w:val="TableofFigures"/>
        <w:tabs>
          <w:tab w:val="right" w:leader="dot" w:pos="9350"/>
        </w:tabs>
        <w:jc w:val="center"/>
        <w:rPr>
          <w:rFonts w:ascii="Times New Roman" w:hAnsi="Times New Roman" w:cs="Times New Roman"/>
          <w:b/>
          <w:bCs/>
          <w:sz w:val="32"/>
          <w:szCs w:val="32"/>
        </w:rPr>
      </w:pPr>
    </w:p>
    <w:p w14:paraId="29417FD5" w14:textId="77777777" w:rsidR="00514C33" w:rsidRDefault="00514C33" w:rsidP="00013180">
      <w:pPr>
        <w:pStyle w:val="TableofFigures"/>
        <w:tabs>
          <w:tab w:val="right" w:leader="dot" w:pos="9350"/>
        </w:tabs>
        <w:jc w:val="center"/>
        <w:rPr>
          <w:rFonts w:ascii="Times New Roman" w:hAnsi="Times New Roman" w:cs="Times New Roman"/>
          <w:b/>
          <w:bCs/>
          <w:sz w:val="32"/>
          <w:szCs w:val="32"/>
        </w:rPr>
      </w:pPr>
    </w:p>
    <w:p w14:paraId="1F4523D6" w14:textId="77777777" w:rsidR="00514C33" w:rsidRDefault="00514C33" w:rsidP="00013180">
      <w:pPr>
        <w:pStyle w:val="TableofFigures"/>
        <w:tabs>
          <w:tab w:val="right" w:leader="dot" w:pos="9350"/>
        </w:tabs>
        <w:jc w:val="center"/>
        <w:rPr>
          <w:rFonts w:ascii="Times New Roman" w:hAnsi="Times New Roman" w:cs="Times New Roman"/>
          <w:b/>
          <w:bCs/>
          <w:sz w:val="32"/>
          <w:szCs w:val="32"/>
        </w:rPr>
      </w:pPr>
    </w:p>
    <w:p w14:paraId="59706B91" w14:textId="77777777" w:rsidR="00514C33" w:rsidRDefault="00514C33" w:rsidP="00013180">
      <w:pPr>
        <w:pStyle w:val="TableofFigures"/>
        <w:tabs>
          <w:tab w:val="right" w:leader="dot" w:pos="9350"/>
        </w:tabs>
        <w:jc w:val="center"/>
        <w:rPr>
          <w:rFonts w:ascii="Times New Roman" w:hAnsi="Times New Roman" w:cs="Times New Roman"/>
          <w:b/>
          <w:bCs/>
          <w:sz w:val="32"/>
          <w:szCs w:val="32"/>
        </w:rPr>
      </w:pPr>
    </w:p>
    <w:p w14:paraId="2A4F4E0F" w14:textId="77777777" w:rsidR="00514C33" w:rsidRDefault="00514C33" w:rsidP="00013180">
      <w:pPr>
        <w:pStyle w:val="TableofFigures"/>
        <w:tabs>
          <w:tab w:val="right" w:leader="dot" w:pos="9350"/>
        </w:tabs>
        <w:jc w:val="center"/>
        <w:rPr>
          <w:rFonts w:ascii="Times New Roman" w:hAnsi="Times New Roman" w:cs="Times New Roman"/>
          <w:b/>
          <w:bCs/>
          <w:sz w:val="32"/>
          <w:szCs w:val="32"/>
        </w:rPr>
      </w:pPr>
    </w:p>
    <w:p w14:paraId="24101C76" w14:textId="77777777" w:rsidR="00514C33" w:rsidRDefault="00514C33" w:rsidP="00013180">
      <w:pPr>
        <w:pStyle w:val="TableofFigures"/>
        <w:tabs>
          <w:tab w:val="right" w:leader="dot" w:pos="9350"/>
        </w:tabs>
        <w:jc w:val="center"/>
        <w:rPr>
          <w:rFonts w:ascii="Times New Roman" w:hAnsi="Times New Roman" w:cs="Times New Roman"/>
          <w:b/>
          <w:bCs/>
          <w:sz w:val="32"/>
          <w:szCs w:val="32"/>
        </w:rPr>
      </w:pPr>
    </w:p>
    <w:p w14:paraId="154306A1" w14:textId="77777777" w:rsidR="00514C33" w:rsidRDefault="00514C33" w:rsidP="00013180">
      <w:pPr>
        <w:pStyle w:val="TableofFigures"/>
        <w:tabs>
          <w:tab w:val="right" w:leader="dot" w:pos="9350"/>
        </w:tabs>
        <w:jc w:val="center"/>
        <w:rPr>
          <w:rFonts w:ascii="Times New Roman" w:hAnsi="Times New Roman" w:cs="Times New Roman"/>
          <w:b/>
          <w:bCs/>
          <w:sz w:val="32"/>
          <w:szCs w:val="32"/>
        </w:rPr>
      </w:pPr>
    </w:p>
    <w:p w14:paraId="1787802C" w14:textId="77777777" w:rsidR="00514C33" w:rsidRDefault="00514C33" w:rsidP="00013180">
      <w:pPr>
        <w:pStyle w:val="TableofFigures"/>
        <w:tabs>
          <w:tab w:val="right" w:leader="dot" w:pos="9350"/>
        </w:tabs>
        <w:jc w:val="center"/>
        <w:rPr>
          <w:rFonts w:ascii="Times New Roman" w:hAnsi="Times New Roman" w:cs="Times New Roman"/>
          <w:b/>
          <w:bCs/>
          <w:sz w:val="32"/>
          <w:szCs w:val="32"/>
        </w:rPr>
      </w:pPr>
    </w:p>
    <w:p w14:paraId="503D6A04" w14:textId="77777777" w:rsidR="00514C33" w:rsidRDefault="00514C33" w:rsidP="00013180">
      <w:pPr>
        <w:pStyle w:val="TableofFigures"/>
        <w:tabs>
          <w:tab w:val="right" w:leader="dot" w:pos="9350"/>
        </w:tabs>
        <w:jc w:val="center"/>
        <w:rPr>
          <w:rFonts w:ascii="Times New Roman" w:hAnsi="Times New Roman" w:cs="Times New Roman"/>
          <w:b/>
          <w:bCs/>
          <w:sz w:val="32"/>
          <w:szCs w:val="32"/>
        </w:rPr>
      </w:pPr>
    </w:p>
    <w:p w14:paraId="087DDA52" w14:textId="77777777" w:rsidR="00514C33" w:rsidRPr="00514C33" w:rsidRDefault="00514C33" w:rsidP="00514C33"/>
    <w:p w14:paraId="40C5DC54" w14:textId="4F945F63" w:rsidR="00013180" w:rsidRPr="00DF4FC9" w:rsidRDefault="008029D8" w:rsidP="00DF4FC9">
      <w:pPr>
        <w:pStyle w:val="Heading1"/>
        <w:jc w:val="center"/>
        <w:rPr>
          <w:rFonts w:ascii="Times New Roman" w:hAnsi="Times New Roman" w:cs="Times New Roman"/>
          <w:b/>
          <w:bCs/>
          <w:color w:val="auto"/>
          <w:sz w:val="24"/>
          <w:szCs w:val="24"/>
        </w:rPr>
      </w:pPr>
      <w:bookmarkStart w:id="4" w:name="_Toc145580472"/>
      <w:r w:rsidRPr="00DF4FC9">
        <w:rPr>
          <w:rFonts w:ascii="Times New Roman" w:hAnsi="Times New Roman" w:cs="Times New Roman"/>
          <w:b/>
          <w:bCs/>
          <w:color w:val="auto"/>
          <w:sz w:val="24"/>
          <w:szCs w:val="24"/>
        </w:rPr>
        <w:t xml:space="preserve">LIST OF </w:t>
      </w:r>
      <w:r w:rsidR="00013180" w:rsidRPr="00DF4FC9">
        <w:rPr>
          <w:rFonts w:ascii="Times New Roman" w:hAnsi="Times New Roman" w:cs="Times New Roman"/>
          <w:b/>
          <w:bCs/>
          <w:color w:val="auto"/>
          <w:sz w:val="24"/>
          <w:szCs w:val="24"/>
        </w:rPr>
        <w:t>FIGURES</w:t>
      </w:r>
      <w:bookmarkEnd w:id="4"/>
    </w:p>
    <w:p w14:paraId="4DAC4F2D" w14:textId="0F36B4E1" w:rsidR="00013180" w:rsidRDefault="00013180" w:rsidP="00013180">
      <w:pPr>
        <w:pStyle w:val="TableofFigures"/>
        <w:tabs>
          <w:tab w:val="right" w:leader="dot" w:pos="9350"/>
        </w:tabs>
        <w:spacing w:line="480" w:lineRule="auto"/>
        <w:rPr>
          <w:noProof/>
        </w:rPr>
      </w:pPr>
      <w:r>
        <w:rPr>
          <w:rFonts w:ascii="Times New Roman" w:hAnsi="Times New Roman" w:cs="Times New Roman"/>
          <w:b/>
          <w:bCs/>
          <w:sz w:val="32"/>
          <w:szCs w:val="32"/>
        </w:rPr>
        <w:fldChar w:fldCharType="begin"/>
      </w:r>
      <w:r>
        <w:rPr>
          <w:rFonts w:ascii="Times New Roman" w:hAnsi="Times New Roman" w:cs="Times New Roman"/>
          <w:b/>
          <w:bCs/>
          <w:sz w:val="32"/>
          <w:szCs w:val="32"/>
        </w:rPr>
        <w:instrText xml:space="preserve"> TOC \h \z \c "Figure 4." </w:instrText>
      </w:r>
      <w:r>
        <w:rPr>
          <w:rFonts w:ascii="Times New Roman" w:hAnsi="Times New Roman" w:cs="Times New Roman"/>
          <w:b/>
          <w:bCs/>
          <w:sz w:val="32"/>
          <w:szCs w:val="32"/>
        </w:rPr>
        <w:fldChar w:fldCharType="separate"/>
      </w:r>
      <w:hyperlink w:anchor="_Toc144891419" w:history="1">
        <w:r w:rsidRPr="00B20CA0">
          <w:rPr>
            <w:rStyle w:val="Hyperlink"/>
            <w:rFonts w:ascii="Times New Roman" w:hAnsi="Times New Roman" w:cs="Times New Roman"/>
            <w:noProof/>
          </w:rPr>
          <w:t>Figure 4. 1 A Pie chart showing the percentage of KNUST respondents to know the percentage those who have used a flight simulator in their course of study</w:t>
        </w:r>
        <w:r>
          <w:rPr>
            <w:noProof/>
            <w:webHidden/>
          </w:rPr>
          <w:tab/>
        </w:r>
        <w:r>
          <w:rPr>
            <w:noProof/>
            <w:webHidden/>
          </w:rPr>
          <w:fldChar w:fldCharType="begin"/>
        </w:r>
        <w:r>
          <w:rPr>
            <w:noProof/>
            <w:webHidden/>
          </w:rPr>
          <w:instrText xml:space="preserve"> PAGEREF _Toc144891419 \h </w:instrText>
        </w:r>
        <w:r>
          <w:rPr>
            <w:noProof/>
            <w:webHidden/>
          </w:rPr>
        </w:r>
        <w:r>
          <w:rPr>
            <w:noProof/>
            <w:webHidden/>
          </w:rPr>
          <w:fldChar w:fldCharType="separate"/>
        </w:r>
        <w:r>
          <w:rPr>
            <w:noProof/>
            <w:webHidden/>
          </w:rPr>
          <w:t>23</w:t>
        </w:r>
        <w:r>
          <w:rPr>
            <w:noProof/>
            <w:webHidden/>
          </w:rPr>
          <w:fldChar w:fldCharType="end"/>
        </w:r>
      </w:hyperlink>
    </w:p>
    <w:p w14:paraId="66664617" w14:textId="79499333" w:rsidR="00013180" w:rsidRDefault="00000000" w:rsidP="00013180">
      <w:pPr>
        <w:pStyle w:val="TableofFigures"/>
        <w:tabs>
          <w:tab w:val="right" w:leader="dot" w:pos="9350"/>
        </w:tabs>
        <w:spacing w:line="480" w:lineRule="auto"/>
        <w:rPr>
          <w:noProof/>
        </w:rPr>
      </w:pPr>
      <w:hyperlink w:anchor="_Toc144891420" w:history="1">
        <w:r w:rsidR="00013180" w:rsidRPr="00B20CA0">
          <w:rPr>
            <w:rStyle w:val="Hyperlink"/>
            <w:rFonts w:ascii="Times New Roman" w:hAnsi="Times New Roman" w:cs="Times New Roman"/>
            <w:noProof/>
          </w:rPr>
          <w:t>Figure 4. 2 A pie chart showing the response from KNUST aerospace students on how beneficial it will be to have a flight Simulator on campus</w:t>
        </w:r>
        <w:r w:rsidR="00013180">
          <w:rPr>
            <w:noProof/>
            <w:webHidden/>
          </w:rPr>
          <w:tab/>
        </w:r>
        <w:r w:rsidR="00013180">
          <w:rPr>
            <w:noProof/>
            <w:webHidden/>
          </w:rPr>
          <w:fldChar w:fldCharType="begin"/>
        </w:r>
        <w:r w:rsidR="00013180">
          <w:rPr>
            <w:noProof/>
            <w:webHidden/>
          </w:rPr>
          <w:instrText xml:space="preserve"> PAGEREF _Toc144891420 \h </w:instrText>
        </w:r>
        <w:r w:rsidR="00013180">
          <w:rPr>
            <w:noProof/>
            <w:webHidden/>
          </w:rPr>
        </w:r>
        <w:r w:rsidR="00013180">
          <w:rPr>
            <w:noProof/>
            <w:webHidden/>
          </w:rPr>
          <w:fldChar w:fldCharType="separate"/>
        </w:r>
        <w:r w:rsidR="00013180">
          <w:rPr>
            <w:noProof/>
            <w:webHidden/>
          </w:rPr>
          <w:t>24</w:t>
        </w:r>
        <w:r w:rsidR="00013180">
          <w:rPr>
            <w:noProof/>
            <w:webHidden/>
          </w:rPr>
          <w:fldChar w:fldCharType="end"/>
        </w:r>
      </w:hyperlink>
    </w:p>
    <w:p w14:paraId="7C9BCAE6" w14:textId="6F517C09" w:rsidR="00013180" w:rsidRDefault="00000000" w:rsidP="00013180">
      <w:pPr>
        <w:pStyle w:val="TableofFigures"/>
        <w:tabs>
          <w:tab w:val="right" w:leader="dot" w:pos="9350"/>
        </w:tabs>
        <w:spacing w:line="480" w:lineRule="auto"/>
        <w:rPr>
          <w:noProof/>
        </w:rPr>
      </w:pPr>
      <w:hyperlink w:anchor="_Toc144891421" w:history="1">
        <w:r w:rsidR="00013180" w:rsidRPr="00B20CA0">
          <w:rPr>
            <w:rStyle w:val="Hyperlink"/>
            <w:rFonts w:ascii="Times New Roman" w:hAnsi="Times New Roman" w:cs="Times New Roman"/>
            <w:noProof/>
          </w:rPr>
          <w:t>Figure 4. 3 A pie chart representing the percentage of pilot respondents interviewed on the importance of this work</w:t>
        </w:r>
        <w:r w:rsidR="00013180">
          <w:rPr>
            <w:noProof/>
            <w:webHidden/>
          </w:rPr>
          <w:tab/>
        </w:r>
        <w:r w:rsidR="00013180">
          <w:rPr>
            <w:noProof/>
            <w:webHidden/>
          </w:rPr>
          <w:fldChar w:fldCharType="begin"/>
        </w:r>
        <w:r w:rsidR="00013180">
          <w:rPr>
            <w:noProof/>
            <w:webHidden/>
          </w:rPr>
          <w:instrText xml:space="preserve"> PAGEREF _Toc144891421 \h </w:instrText>
        </w:r>
        <w:r w:rsidR="00013180">
          <w:rPr>
            <w:noProof/>
            <w:webHidden/>
          </w:rPr>
        </w:r>
        <w:r w:rsidR="00013180">
          <w:rPr>
            <w:noProof/>
            <w:webHidden/>
          </w:rPr>
          <w:fldChar w:fldCharType="separate"/>
        </w:r>
        <w:r w:rsidR="00013180">
          <w:rPr>
            <w:noProof/>
            <w:webHidden/>
          </w:rPr>
          <w:t>24</w:t>
        </w:r>
        <w:r w:rsidR="00013180">
          <w:rPr>
            <w:noProof/>
            <w:webHidden/>
          </w:rPr>
          <w:fldChar w:fldCharType="end"/>
        </w:r>
      </w:hyperlink>
    </w:p>
    <w:p w14:paraId="7FC3E4FE" w14:textId="0566850F" w:rsidR="00013180" w:rsidRDefault="00000000" w:rsidP="00013180">
      <w:pPr>
        <w:pStyle w:val="TableofFigures"/>
        <w:tabs>
          <w:tab w:val="right" w:leader="dot" w:pos="9350"/>
        </w:tabs>
        <w:spacing w:line="480" w:lineRule="auto"/>
        <w:rPr>
          <w:noProof/>
        </w:rPr>
      </w:pPr>
      <w:hyperlink w:anchor="_Toc144891422" w:history="1">
        <w:r w:rsidR="00013180" w:rsidRPr="00B20CA0">
          <w:rPr>
            <w:rStyle w:val="Hyperlink"/>
            <w:rFonts w:ascii="Times New Roman" w:hAnsi="Times New Roman" w:cs="Times New Roman"/>
            <w:noProof/>
          </w:rPr>
          <w:t>Figure 4. 4 shows the marked-out area of the desired aspect on the Ghana map</w:t>
        </w:r>
        <w:r w:rsidR="00013180">
          <w:rPr>
            <w:noProof/>
            <w:webHidden/>
          </w:rPr>
          <w:tab/>
        </w:r>
        <w:r w:rsidR="00013180">
          <w:rPr>
            <w:noProof/>
            <w:webHidden/>
          </w:rPr>
          <w:fldChar w:fldCharType="begin"/>
        </w:r>
        <w:r w:rsidR="00013180">
          <w:rPr>
            <w:noProof/>
            <w:webHidden/>
          </w:rPr>
          <w:instrText xml:space="preserve"> PAGEREF _Toc144891422 \h </w:instrText>
        </w:r>
        <w:r w:rsidR="00013180">
          <w:rPr>
            <w:noProof/>
            <w:webHidden/>
          </w:rPr>
        </w:r>
        <w:r w:rsidR="00013180">
          <w:rPr>
            <w:noProof/>
            <w:webHidden/>
          </w:rPr>
          <w:fldChar w:fldCharType="separate"/>
        </w:r>
        <w:r w:rsidR="00013180">
          <w:rPr>
            <w:noProof/>
            <w:webHidden/>
          </w:rPr>
          <w:t>26</w:t>
        </w:r>
        <w:r w:rsidR="00013180">
          <w:rPr>
            <w:noProof/>
            <w:webHidden/>
          </w:rPr>
          <w:fldChar w:fldCharType="end"/>
        </w:r>
      </w:hyperlink>
    </w:p>
    <w:p w14:paraId="1934E5D4" w14:textId="6B01027D" w:rsidR="00013180" w:rsidRDefault="00000000" w:rsidP="00013180">
      <w:pPr>
        <w:pStyle w:val="TableofFigures"/>
        <w:tabs>
          <w:tab w:val="right" w:leader="dot" w:pos="9350"/>
        </w:tabs>
        <w:spacing w:line="480" w:lineRule="auto"/>
        <w:rPr>
          <w:noProof/>
        </w:rPr>
      </w:pPr>
      <w:hyperlink w:anchor="_Toc144891423" w:history="1">
        <w:r w:rsidR="00013180" w:rsidRPr="00B20CA0">
          <w:rPr>
            <w:rStyle w:val="Hyperlink"/>
            <w:rFonts w:ascii="Times New Roman" w:hAnsi="Times New Roman" w:cs="Times New Roman"/>
            <w:noProof/>
          </w:rPr>
          <w:t>Figure 4. 5 represents an inner view of the terrain with zoom levels as the red grids</w:t>
        </w:r>
        <w:r w:rsidR="00013180">
          <w:rPr>
            <w:noProof/>
            <w:webHidden/>
          </w:rPr>
          <w:tab/>
        </w:r>
        <w:r w:rsidR="00013180">
          <w:rPr>
            <w:noProof/>
            <w:webHidden/>
          </w:rPr>
          <w:fldChar w:fldCharType="begin"/>
        </w:r>
        <w:r w:rsidR="00013180">
          <w:rPr>
            <w:noProof/>
            <w:webHidden/>
          </w:rPr>
          <w:instrText xml:space="preserve"> PAGEREF _Toc144891423 \h </w:instrText>
        </w:r>
        <w:r w:rsidR="00013180">
          <w:rPr>
            <w:noProof/>
            <w:webHidden/>
          </w:rPr>
        </w:r>
        <w:r w:rsidR="00013180">
          <w:rPr>
            <w:noProof/>
            <w:webHidden/>
          </w:rPr>
          <w:fldChar w:fldCharType="separate"/>
        </w:r>
        <w:r w:rsidR="00013180">
          <w:rPr>
            <w:noProof/>
            <w:webHidden/>
          </w:rPr>
          <w:t>27</w:t>
        </w:r>
        <w:r w:rsidR="00013180">
          <w:rPr>
            <w:noProof/>
            <w:webHidden/>
          </w:rPr>
          <w:fldChar w:fldCharType="end"/>
        </w:r>
      </w:hyperlink>
    </w:p>
    <w:p w14:paraId="1D61ABBE" w14:textId="58516E7D" w:rsidR="00013180" w:rsidRDefault="00000000" w:rsidP="00013180">
      <w:pPr>
        <w:pStyle w:val="TableofFigures"/>
        <w:tabs>
          <w:tab w:val="right" w:leader="dot" w:pos="9350"/>
        </w:tabs>
        <w:spacing w:line="480" w:lineRule="auto"/>
        <w:rPr>
          <w:noProof/>
        </w:rPr>
      </w:pPr>
      <w:hyperlink w:anchor="_Toc144891424" w:history="1">
        <w:r w:rsidR="00013180" w:rsidRPr="00B20CA0">
          <w:rPr>
            <w:rStyle w:val="Hyperlink"/>
            <w:rFonts w:ascii="Times New Roman" w:hAnsi="Times New Roman" w:cs="Times New Roman"/>
            <w:noProof/>
          </w:rPr>
          <w:t>Figure 4. 6 Shows a pictorial view of the faculty area of the KNUST Campus from the satellite</w:t>
        </w:r>
        <w:r w:rsidR="00013180">
          <w:rPr>
            <w:noProof/>
            <w:webHidden/>
          </w:rPr>
          <w:tab/>
        </w:r>
        <w:r w:rsidR="00013180">
          <w:rPr>
            <w:noProof/>
            <w:webHidden/>
          </w:rPr>
          <w:fldChar w:fldCharType="begin"/>
        </w:r>
        <w:r w:rsidR="00013180">
          <w:rPr>
            <w:noProof/>
            <w:webHidden/>
          </w:rPr>
          <w:instrText xml:space="preserve"> PAGEREF _Toc144891424 \h </w:instrText>
        </w:r>
        <w:r w:rsidR="00013180">
          <w:rPr>
            <w:noProof/>
            <w:webHidden/>
          </w:rPr>
        </w:r>
        <w:r w:rsidR="00013180">
          <w:rPr>
            <w:noProof/>
            <w:webHidden/>
          </w:rPr>
          <w:fldChar w:fldCharType="separate"/>
        </w:r>
        <w:r w:rsidR="00013180">
          <w:rPr>
            <w:noProof/>
            <w:webHidden/>
          </w:rPr>
          <w:t>28</w:t>
        </w:r>
        <w:r w:rsidR="00013180">
          <w:rPr>
            <w:noProof/>
            <w:webHidden/>
          </w:rPr>
          <w:fldChar w:fldCharType="end"/>
        </w:r>
      </w:hyperlink>
    </w:p>
    <w:p w14:paraId="47065491" w14:textId="1675782B" w:rsidR="00013180" w:rsidRDefault="00000000" w:rsidP="00013180">
      <w:pPr>
        <w:pStyle w:val="TableofFigures"/>
        <w:tabs>
          <w:tab w:val="right" w:leader="dot" w:pos="9350"/>
        </w:tabs>
        <w:spacing w:line="480" w:lineRule="auto"/>
        <w:rPr>
          <w:noProof/>
        </w:rPr>
      </w:pPr>
      <w:hyperlink w:anchor="_Toc144891425" w:history="1">
        <w:r w:rsidR="00013180" w:rsidRPr="00B20CA0">
          <w:rPr>
            <w:rStyle w:val="Hyperlink"/>
            <w:rFonts w:ascii="Times New Roman" w:hAnsi="Times New Roman" w:cs="Times New Roman"/>
            <w:noProof/>
          </w:rPr>
          <w:t>Figure 4. 7 represents a satellite image obtained of the Kumasi Airport</w:t>
        </w:r>
        <w:r w:rsidR="00013180">
          <w:rPr>
            <w:noProof/>
            <w:webHidden/>
          </w:rPr>
          <w:tab/>
        </w:r>
        <w:r w:rsidR="00013180">
          <w:rPr>
            <w:noProof/>
            <w:webHidden/>
          </w:rPr>
          <w:fldChar w:fldCharType="begin"/>
        </w:r>
        <w:r w:rsidR="00013180">
          <w:rPr>
            <w:noProof/>
            <w:webHidden/>
          </w:rPr>
          <w:instrText xml:space="preserve"> PAGEREF _Toc144891425 \h </w:instrText>
        </w:r>
        <w:r w:rsidR="00013180">
          <w:rPr>
            <w:noProof/>
            <w:webHidden/>
          </w:rPr>
        </w:r>
        <w:r w:rsidR="00013180">
          <w:rPr>
            <w:noProof/>
            <w:webHidden/>
          </w:rPr>
          <w:fldChar w:fldCharType="separate"/>
        </w:r>
        <w:r w:rsidR="00013180">
          <w:rPr>
            <w:noProof/>
            <w:webHidden/>
          </w:rPr>
          <w:t>28</w:t>
        </w:r>
        <w:r w:rsidR="00013180">
          <w:rPr>
            <w:noProof/>
            <w:webHidden/>
          </w:rPr>
          <w:fldChar w:fldCharType="end"/>
        </w:r>
      </w:hyperlink>
    </w:p>
    <w:p w14:paraId="58E70F86" w14:textId="497B7B9F" w:rsidR="00013180" w:rsidRDefault="00000000" w:rsidP="00013180">
      <w:pPr>
        <w:pStyle w:val="TableofFigures"/>
        <w:tabs>
          <w:tab w:val="right" w:leader="dot" w:pos="9350"/>
        </w:tabs>
        <w:spacing w:line="480" w:lineRule="auto"/>
        <w:rPr>
          <w:noProof/>
        </w:rPr>
      </w:pPr>
      <w:hyperlink w:anchor="_Toc144891426" w:history="1">
        <w:r w:rsidR="00013180" w:rsidRPr="00B20CA0">
          <w:rPr>
            <w:rStyle w:val="Hyperlink"/>
            <w:rFonts w:ascii="Times New Roman" w:hAnsi="Times New Roman" w:cs="Times New Roman"/>
            <w:noProof/>
          </w:rPr>
          <w:t>Figure 4. 8 indicates a 3D modeling work being carried out at the airport area</w:t>
        </w:r>
        <w:r w:rsidR="00013180">
          <w:rPr>
            <w:noProof/>
            <w:webHidden/>
          </w:rPr>
          <w:tab/>
        </w:r>
        <w:r w:rsidR="00013180">
          <w:rPr>
            <w:noProof/>
            <w:webHidden/>
          </w:rPr>
          <w:fldChar w:fldCharType="begin"/>
        </w:r>
        <w:r w:rsidR="00013180">
          <w:rPr>
            <w:noProof/>
            <w:webHidden/>
          </w:rPr>
          <w:instrText xml:space="preserve"> PAGEREF _Toc144891426 \h </w:instrText>
        </w:r>
        <w:r w:rsidR="00013180">
          <w:rPr>
            <w:noProof/>
            <w:webHidden/>
          </w:rPr>
        </w:r>
        <w:r w:rsidR="00013180">
          <w:rPr>
            <w:noProof/>
            <w:webHidden/>
          </w:rPr>
          <w:fldChar w:fldCharType="separate"/>
        </w:r>
        <w:r w:rsidR="00013180">
          <w:rPr>
            <w:noProof/>
            <w:webHidden/>
          </w:rPr>
          <w:t>29</w:t>
        </w:r>
        <w:r w:rsidR="00013180">
          <w:rPr>
            <w:noProof/>
            <w:webHidden/>
          </w:rPr>
          <w:fldChar w:fldCharType="end"/>
        </w:r>
      </w:hyperlink>
    </w:p>
    <w:p w14:paraId="334B6125" w14:textId="0C964C48" w:rsidR="00013180" w:rsidRDefault="00000000" w:rsidP="00013180">
      <w:pPr>
        <w:pStyle w:val="TableofFigures"/>
        <w:tabs>
          <w:tab w:val="right" w:leader="dot" w:pos="9350"/>
        </w:tabs>
        <w:spacing w:line="480" w:lineRule="auto"/>
        <w:rPr>
          <w:noProof/>
        </w:rPr>
      </w:pPr>
      <w:hyperlink w:anchor="_Toc144891427" w:history="1">
        <w:r w:rsidR="00013180" w:rsidRPr="00B20CA0">
          <w:rPr>
            <w:rStyle w:val="Hyperlink"/>
            <w:rFonts w:ascii="Times New Roman" w:hAnsi="Times New Roman" w:cs="Times New Roman"/>
            <w:noProof/>
          </w:rPr>
          <w:t>Figure 4. 9 represents the initial stage of the 3D modeling of the college of science block, KNUST</w:t>
        </w:r>
        <w:r w:rsidR="00013180">
          <w:rPr>
            <w:noProof/>
            <w:webHidden/>
          </w:rPr>
          <w:tab/>
        </w:r>
        <w:r w:rsidR="00013180">
          <w:rPr>
            <w:noProof/>
            <w:webHidden/>
          </w:rPr>
          <w:fldChar w:fldCharType="begin"/>
        </w:r>
        <w:r w:rsidR="00013180">
          <w:rPr>
            <w:noProof/>
            <w:webHidden/>
          </w:rPr>
          <w:instrText xml:space="preserve"> PAGEREF _Toc144891427 \h </w:instrText>
        </w:r>
        <w:r w:rsidR="00013180">
          <w:rPr>
            <w:noProof/>
            <w:webHidden/>
          </w:rPr>
        </w:r>
        <w:r w:rsidR="00013180">
          <w:rPr>
            <w:noProof/>
            <w:webHidden/>
          </w:rPr>
          <w:fldChar w:fldCharType="separate"/>
        </w:r>
        <w:r w:rsidR="00013180">
          <w:rPr>
            <w:noProof/>
            <w:webHidden/>
          </w:rPr>
          <w:t>30</w:t>
        </w:r>
        <w:r w:rsidR="00013180">
          <w:rPr>
            <w:noProof/>
            <w:webHidden/>
          </w:rPr>
          <w:fldChar w:fldCharType="end"/>
        </w:r>
      </w:hyperlink>
    </w:p>
    <w:p w14:paraId="6DDA9DA2" w14:textId="14FE3C9C" w:rsidR="00013180" w:rsidRDefault="00000000" w:rsidP="00013180">
      <w:pPr>
        <w:pStyle w:val="TableofFigures"/>
        <w:tabs>
          <w:tab w:val="right" w:leader="dot" w:pos="9350"/>
        </w:tabs>
        <w:spacing w:line="480" w:lineRule="auto"/>
        <w:rPr>
          <w:noProof/>
        </w:rPr>
      </w:pPr>
      <w:hyperlink w:anchor="_Toc144891428" w:history="1">
        <w:r w:rsidR="00013180" w:rsidRPr="00B20CA0">
          <w:rPr>
            <w:rStyle w:val="Hyperlink"/>
            <w:rFonts w:ascii="Times New Roman" w:hAnsi="Times New Roman" w:cs="Times New Roman"/>
            <w:noProof/>
          </w:rPr>
          <w:t>Figure 4. 10 Shows a completed 3D model of the College of Science Block, KNUST</w:t>
        </w:r>
        <w:r w:rsidR="00013180">
          <w:rPr>
            <w:noProof/>
            <w:webHidden/>
          </w:rPr>
          <w:tab/>
        </w:r>
        <w:r w:rsidR="00013180">
          <w:rPr>
            <w:noProof/>
            <w:webHidden/>
          </w:rPr>
          <w:fldChar w:fldCharType="begin"/>
        </w:r>
        <w:r w:rsidR="00013180">
          <w:rPr>
            <w:noProof/>
            <w:webHidden/>
          </w:rPr>
          <w:instrText xml:space="preserve"> PAGEREF _Toc144891428 \h </w:instrText>
        </w:r>
        <w:r w:rsidR="00013180">
          <w:rPr>
            <w:noProof/>
            <w:webHidden/>
          </w:rPr>
        </w:r>
        <w:r w:rsidR="00013180">
          <w:rPr>
            <w:noProof/>
            <w:webHidden/>
          </w:rPr>
          <w:fldChar w:fldCharType="separate"/>
        </w:r>
        <w:r w:rsidR="00013180">
          <w:rPr>
            <w:noProof/>
            <w:webHidden/>
          </w:rPr>
          <w:t>30</w:t>
        </w:r>
        <w:r w:rsidR="00013180">
          <w:rPr>
            <w:noProof/>
            <w:webHidden/>
          </w:rPr>
          <w:fldChar w:fldCharType="end"/>
        </w:r>
      </w:hyperlink>
    </w:p>
    <w:p w14:paraId="76DE3DD8" w14:textId="4EBC98CE" w:rsidR="00013180" w:rsidRDefault="00000000" w:rsidP="00013180">
      <w:pPr>
        <w:pStyle w:val="TableofFigures"/>
        <w:tabs>
          <w:tab w:val="right" w:leader="dot" w:pos="9350"/>
        </w:tabs>
        <w:spacing w:line="480" w:lineRule="auto"/>
        <w:rPr>
          <w:noProof/>
        </w:rPr>
      </w:pPr>
      <w:hyperlink w:anchor="_Toc144891429" w:history="1">
        <w:r w:rsidR="00013180" w:rsidRPr="00B20CA0">
          <w:rPr>
            <w:rStyle w:val="Hyperlink"/>
            <w:rFonts w:ascii="Times New Roman" w:hAnsi="Times New Roman" w:cs="Times New Roman"/>
            <w:noProof/>
          </w:rPr>
          <w:t>Figure 4. 11 shows a completed 3D model of the Africa Hall in Blender software</w:t>
        </w:r>
        <w:r w:rsidR="00013180">
          <w:rPr>
            <w:noProof/>
            <w:webHidden/>
          </w:rPr>
          <w:tab/>
        </w:r>
        <w:r w:rsidR="00013180">
          <w:rPr>
            <w:noProof/>
            <w:webHidden/>
          </w:rPr>
          <w:fldChar w:fldCharType="begin"/>
        </w:r>
        <w:r w:rsidR="00013180">
          <w:rPr>
            <w:noProof/>
            <w:webHidden/>
          </w:rPr>
          <w:instrText xml:space="preserve"> PAGEREF _Toc144891429 \h </w:instrText>
        </w:r>
        <w:r w:rsidR="00013180">
          <w:rPr>
            <w:noProof/>
            <w:webHidden/>
          </w:rPr>
        </w:r>
        <w:r w:rsidR="00013180">
          <w:rPr>
            <w:noProof/>
            <w:webHidden/>
          </w:rPr>
          <w:fldChar w:fldCharType="separate"/>
        </w:r>
        <w:r w:rsidR="00013180">
          <w:rPr>
            <w:noProof/>
            <w:webHidden/>
          </w:rPr>
          <w:t>31</w:t>
        </w:r>
        <w:r w:rsidR="00013180">
          <w:rPr>
            <w:noProof/>
            <w:webHidden/>
          </w:rPr>
          <w:fldChar w:fldCharType="end"/>
        </w:r>
      </w:hyperlink>
    </w:p>
    <w:p w14:paraId="46F77A2F" w14:textId="5C708001" w:rsidR="00013180" w:rsidRDefault="00000000" w:rsidP="00013180">
      <w:pPr>
        <w:pStyle w:val="TableofFigures"/>
        <w:tabs>
          <w:tab w:val="right" w:leader="dot" w:pos="9350"/>
        </w:tabs>
        <w:spacing w:line="480" w:lineRule="auto"/>
        <w:rPr>
          <w:noProof/>
        </w:rPr>
      </w:pPr>
      <w:hyperlink w:anchor="_Toc144891430" w:history="1">
        <w:r w:rsidR="00013180" w:rsidRPr="00B20CA0">
          <w:rPr>
            <w:rStyle w:val="Hyperlink"/>
            <w:rFonts w:ascii="Times New Roman" w:hAnsi="Times New Roman" w:cs="Times New Roman"/>
            <w:noProof/>
          </w:rPr>
          <w:t>Figure 4. 12 shows the sun as a light source interacting with the 3D model of the Casely Hayford Building</w:t>
        </w:r>
        <w:r w:rsidR="00013180">
          <w:rPr>
            <w:noProof/>
            <w:webHidden/>
          </w:rPr>
          <w:tab/>
        </w:r>
        <w:r w:rsidR="00013180">
          <w:rPr>
            <w:noProof/>
            <w:webHidden/>
          </w:rPr>
          <w:fldChar w:fldCharType="begin"/>
        </w:r>
        <w:r w:rsidR="00013180">
          <w:rPr>
            <w:noProof/>
            <w:webHidden/>
          </w:rPr>
          <w:instrText xml:space="preserve"> PAGEREF _Toc144891430 \h </w:instrText>
        </w:r>
        <w:r w:rsidR="00013180">
          <w:rPr>
            <w:noProof/>
            <w:webHidden/>
          </w:rPr>
        </w:r>
        <w:r w:rsidR="00013180">
          <w:rPr>
            <w:noProof/>
            <w:webHidden/>
          </w:rPr>
          <w:fldChar w:fldCharType="separate"/>
        </w:r>
        <w:r w:rsidR="00013180">
          <w:rPr>
            <w:noProof/>
            <w:webHidden/>
          </w:rPr>
          <w:t>31</w:t>
        </w:r>
        <w:r w:rsidR="00013180">
          <w:rPr>
            <w:noProof/>
            <w:webHidden/>
          </w:rPr>
          <w:fldChar w:fldCharType="end"/>
        </w:r>
      </w:hyperlink>
    </w:p>
    <w:p w14:paraId="1F173A83" w14:textId="39B3C828" w:rsidR="00013180" w:rsidRDefault="00000000" w:rsidP="00013180">
      <w:pPr>
        <w:pStyle w:val="TableofFigures"/>
        <w:tabs>
          <w:tab w:val="right" w:leader="dot" w:pos="9350"/>
        </w:tabs>
        <w:spacing w:line="480" w:lineRule="auto"/>
        <w:rPr>
          <w:noProof/>
        </w:rPr>
      </w:pPr>
      <w:hyperlink w:anchor="_Toc144891431" w:history="1">
        <w:r w:rsidR="00013180" w:rsidRPr="00B20CA0">
          <w:rPr>
            <w:rStyle w:val="Hyperlink"/>
            <w:rFonts w:ascii="Times New Roman" w:hAnsi="Times New Roman" w:cs="Times New Roman"/>
            <w:noProof/>
          </w:rPr>
          <w:t>Figure 4. 13 Shows a wrong placement of College of Science building right beside the runway</w:t>
        </w:r>
        <w:r w:rsidR="00013180">
          <w:rPr>
            <w:noProof/>
            <w:webHidden/>
          </w:rPr>
          <w:tab/>
        </w:r>
        <w:r w:rsidR="00013180">
          <w:rPr>
            <w:noProof/>
            <w:webHidden/>
          </w:rPr>
          <w:fldChar w:fldCharType="begin"/>
        </w:r>
        <w:r w:rsidR="00013180">
          <w:rPr>
            <w:noProof/>
            <w:webHidden/>
          </w:rPr>
          <w:instrText xml:space="preserve"> PAGEREF _Toc144891431 \h </w:instrText>
        </w:r>
        <w:r w:rsidR="00013180">
          <w:rPr>
            <w:noProof/>
            <w:webHidden/>
          </w:rPr>
        </w:r>
        <w:r w:rsidR="00013180">
          <w:rPr>
            <w:noProof/>
            <w:webHidden/>
          </w:rPr>
          <w:fldChar w:fldCharType="separate"/>
        </w:r>
        <w:r w:rsidR="00013180">
          <w:rPr>
            <w:noProof/>
            <w:webHidden/>
          </w:rPr>
          <w:t>32</w:t>
        </w:r>
        <w:r w:rsidR="00013180">
          <w:rPr>
            <w:noProof/>
            <w:webHidden/>
          </w:rPr>
          <w:fldChar w:fldCharType="end"/>
        </w:r>
      </w:hyperlink>
    </w:p>
    <w:p w14:paraId="592C7A79" w14:textId="32AB2598" w:rsidR="00013180" w:rsidRDefault="00000000" w:rsidP="00013180">
      <w:pPr>
        <w:pStyle w:val="TableofFigures"/>
        <w:tabs>
          <w:tab w:val="right" w:leader="dot" w:pos="9350"/>
        </w:tabs>
        <w:spacing w:line="480" w:lineRule="auto"/>
        <w:rPr>
          <w:noProof/>
        </w:rPr>
      </w:pPr>
      <w:hyperlink w:anchor="_Toc144891432" w:history="1">
        <w:r w:rsidR="00013180" w:rsidRPr="00B20CA0">
          <w:rPr>
            <w:rStyle w:val="Hyperlink"/>
            <w:rFonts w:ascii="Times New Roman" w:hAnsi="Times New Roman" w:cs="Times New Roman"/>
            <w:noProof/>
          </w:rPr>
          <w:t>Figure 4. 14 represents a 3D model of the Kumasi airport imported into X-Plane</w:t>
        </w:r>
        <w:r w:rsidR="00013180">
          <w:rPr>
            <w:noProof/>
            <w:webHidden/>
          </w:rPr>
          <w:tab/>
        </w:r>
        <w:r w:rsidR="00013180">
          <w:rPr>
            <w:noProof/>
            <w:webHidden/>
          </w:rPr>
          <w:fldChar w:fldCharType="begin"/>
        </w:r>
        <w:r w:rsidR="00013180">
          <w:rPr>
            <w:noProof/>
            <w:webHidden/>
          </w:rPr>
          <w:instrText xml:space="preserve"> PAGEREF _Toc144891432 \h </w:instrText>
        </w:r>
        <w:r w:rsidR="00013180">
          <w:rPr>
            <w:noProof/>
            <w:webHidden/>
          </w:rPr>
        </w:r>
        <w:r w:rsidR="00013180">
          <w:rPr>
            <w:noProof/>
            <w:webHidden/>
          </w:rPr>
          <w:fldChar w:fldCharType="separate"/>
        </w:r>
        <w:r w:rsidR="00013180">
          <w:rPr>
            <w:noProof/>
            <w:webHidden/>
          </w:rPr>
          <w:t>33</w:t>
        </w:r>
        <w:r w:rsidR="00013180">
          <w:rPr>
            <w:noProof/>
            <w:webHidden/>
          </w:rPr>
          <w:fldChar w:fldCharType="end"/>
        </w:r>
      </w:hyperlink>
    </w:p>
    <w:p w14:paraId="1A63475B" w14:textId="3CD8343C" w:rsidR="00013180" w:rsidRDefault="00000000" w:rsidP="00013180">
      <w:pPr>
        <w:pStyle w:val="TableofFigures"/>
        <w:tabs>
          <w:tab w:val="right" w:leader="dot" w:pos="9350"/>
        </w:tabs>
        <w:spacing w:line="480" w:lineRule="auto"/>
        <w:rPr>
          <w:noProof/>
        </w:rPr>
      </w:pPr>
      <w:hyperlink w:anchor="_Toc144891433" w:history="1">
        <w:r w:rsidR="00013180" w:rsidRPr="00B20CA0">
          <w:rPr>
            <w:rStyle w:val="Hyperlink"/>
            <w:rFonts w:ascii="Times New Roman" w:hAnsi="Times New Roman" w:cs="Times New Roman"/>
            <w:noProof/>
          </w:rPr>
          <w:t>Figure 4. 15 shows a 3D model of the KNUST Business school, Ayim Complex</w:t>
        </w:r>
        <w:r w:rsidR="00013180">
          <w:rPr>
            <w:noProof/>
            <w:webHidden/>
          </w:rPr>
          <w:tab/>
        </w:r>
        <w:r w:rsidR="00013180">
          <w:rPr>
            <w:noProof/>
            <w:webHidden/>
          </w:rPr>
          <w:fldChar w:fldCharType="begin"/>
        </w:r>
        <w:r w:rsidR="00013180">
          <w:rPr>
            <w:noProof/>
            <w:webHidden/>
          </w:rPr>
          <w:instrText xml:space="preserve"> PAGEREF _Toc144891433 \h </w:instrText>
        </w:r>
        <w:r w:rsidR="00013180">
          <w:rPr>
            <w:noProof/>
            <w:webHidden/>
          </w:rPr>
        </w:r>
        <w:r w:rsidR="00013180">
          <w:rPr>
            <w:noProof/>
            <w:webHidden/>
          </w:rPr>
          <w:fldChar w:fldCharType="separate"/>
        </w:r>
        <w:r w:rsidR="00013180">
          <w:rPr>
            <w:noProof/>
            <w:webHidden/>
          </w:rPr>
          <w:t>34</w:t>
        </w:r>
        <w:r w:rsidR="00013180">
          <w:rPr>
            <w:noProof/>
            <w:webHidden/>
          </w:rPr>
          <w:fldChar w:fldCharType="end"/>
        </w:r>
      </w:hyperlink>
    </w:p>
    <w:p w14:paraId="23D562D0" w14:textId="4CBAE623" w:rsidR="00120699" w:rsidRPr="00120699" w:rsidRDefault="00013180" w:rsidP="00120699">
      <w:pPr>
        <w:spacing w:line="480" w:lineRule="auto"/>
        <w:rPr>
          <w:rFonts w:ascii="Times New Roman" w:hAnsi="Times New Roman" w:cs="Times New Roman"/>
          <w:b/>
          <w:bCs/>
          <w:sz w:val="32"/>
          <w:szCs w:val="32"/>
        </w:rPr>
        <w:sectPr w:rsidR="00120699" w:rsidRPr="00120699" w:rsidSect="00F41B79">
          <w:footerReference w:type="default" r:id="rId18"/>
          <w:pgSz w:w="12240" w:h="15840"/>
          <w:pgMar w:top="1440" w:right="1440" w:bottom="1440" w:left="1440" w:header="720" w:footer="720" w:gutter="0"/>
          <w:pgNumType w:fmt="lowerRoman" w:start="1"/>
          <w:cols w:space="720"/>
          <w:docGrid w:linePitch="360"/>
        </w:sectPr>
      </w:pPr>
      <w:r>
        <w:rPr>
          <w:rFonts w:ascii="Times New Roman" w:hAnsi="Times New Roman" w:cs="Times New Roman"/>
          <w:b/>
          <w:bCs/>
          <w:sz w:val="32"/>
          <w:szCs w:val="32"/>
        </w:rPr>
        <w:fldChar w:fldCharType="end"/>
      </w:r>
      <w:bookmarkStart w:id="5" w:name="_Toc144860392"/>
      <w:bookmarkStart w:id="6" w:name="_Toc144891035"/>
      <w:bookmarkStart w:id="7" w:name="_Toc145068365"/>
    </w:p>
    <w:p w14:paraId="1AF735F5" w14:textId="77777777" w:rsidR="00CB1A9B" w:rsidRPr="004C47A1" w:rsidRDefault="00CB1A9B" w:rsidP="00CB1A9B">
      <w:pPr>
        <w:pStyle w:val="Heading1"/>
        <w:jc w:val="center"/>
        <w:rPr>
          <w:rFonts w:ascii="Times New Roman" w:hAnsi="Times New Roman" w:cs="Times New Roman"/>
          <w:b/>
          <w:bCs/>
          <w:color w:val="auto"/>
          <w:sz w:val="24"/>
          <w:szCs w:val="24"/>
        </w:rPr>
      </w:pPr>
      <w:bookmarkStart w:id="8" w:name="_Toc145580473"/>
      <w:r w:rsidRPr="004C47A1">
        <w:rPr>
          <w:rFonts w:ascii="Times New Roman" w:hAnsi="Times New Roman" w:cs="Times New Roman"/>
          <w:b/>
          <w:bCs/>
          <w:color w:val="auto"/>
          <w:sz w:val="24"/>
          <w:szCs w:val="24"/>
        </w:rPr>
        <w:lastRenderedPageBreak/>
        <w:t>CHAPTER 1</w:t>
      </w:r>
      <w:bookmarkEnd w:id="5"/>
      <w:bookmarkEnd w:id="6"/>
      <w:bookmarkEnd w:id="7"/>
      <w:bookmarkEnd w:id="8"/>
    </w:p>
    <w:p w14:paraId="18DDA916" w14:textId="77777777" w:rsidR="00CB1A9B" w:rsidRPr="00416299" w:rsidRDefault="00CB1A9B" w:rsidP="00CB1A9B">
      <w:pPr>
        <w:pStyle w:val="Heading2"/>
        <w:rPr>
          <w:rFonts w:ascii="Times New Roman" w:hAnsi="Times New Roman" w:cs="Times New Roman"/>
          <w:b/>
          <w:bCs/>
          <w:sz w:val="24"/>
          <w:szCs w:val="24"/>
        </w:rPr>
      </w:pPr>
      <w:bookmarkStart w:id="9" w:name="_Toc144860393"/>
      <w:bookmarkStart w:id="10" w:name="_Toc144891036"/>
      <w:bookmarkStart w:id="11" w:name="_Toc145068366"/>
      <w:bookmarkStart w:id="12" w:name="_Toc145580474"/>
      <w:r w:rsidRPr="00416299">
        <w:rPr>
          <w:rFonts w:ascii="Times New Roman" w:hAnsi="Times New Roman" w:cs="Times New Roman"/>
          <w:b/>
          <w:bCs/>
          <w:color w:val="auto"/>
          <w:sz w:val="24"/>
          <w:szCs w:val="24"/>
        </w:rPr>
        <w:t>INTRODUCTION</w:t>
      </w:r>
      <w:bookmarkEnd w:id="9"/>
      <w:bookmarkEnd w:id="10"/>
      <w:bookmarkEnd w:id="11"/>
      <w:bookmarkEnd w:id="12"/>
    </w:p>
    <w:p w14:paraId="0AAC637F" w14:textId="77777777" w:rsidR="00CB1A9B" w:rsidRPr="00416299" w:rsidRDefault="00CB1A9B" w:rsidP="00CB1A9B">
      <w:pPr>
        <w:pStyle w:val="Heading3"/>
        <w:rPr>
          <w:rFonts w:ascii="Times New Roman" w:hAnsi="Times New Roman" w:cs="Times New Roman"/>
          <w:b/>
          <w:bCs/>
        </w:rPr>
      </w:pPr>
      <w:bookmarkStart w:id="13" w:name="_Toc144860394"/>
      <w:bookmarkStart w:id="14" w:name="_Toc144891037"/>
      <w:bookmarkStart w:id="15" w:name="_Toc145068367"/>
      <w:bookmarkStart w:id="16" w:name="_Toc145580475"/>
      <w:r w:rsidRPr="00416299">
        <w:rPr>
          <w:rFonts w:ascii="Times New Roman" w:hAnsi="Times New Roman" w:cs="Times New Roman"/>
          <w:b/>
          <w:bCs/>
          <w:color w:val="auto"/>
        </w:rPr>
        <w:t>1.1 Background study.</w:t>
      </w:r>
      <w:bookmarkEnd w:id="13"/>
      <w:bookmarkEnd w:id="14"/>
      <w:bookmarkEnd w:id="15"/>
      <w:bookmarkEnd w:id="16"/>
    </w:p>
    <w:p w14:paraId="1271C2F3" w14:textId="2AE113DD" w:rsidR="00CB1A9B" w:rsidRDefault="00CB1A9B" w:rsidP="00CB1A9B">
      <w:pPr>
        <w:spacing w:line="480" w:lineRule="auto"/>
        <w:jc w:val="both"/>
        <w:rPr>
          <w:rFonts w:ascii="Times New Roman" w:hAnsi="Times New Roman" w:cs="Times New Roman"/>
          <w:sz w:val="24"/>
          <w:szCs w:val="24"/>
        </w:rPr>
      </w:pPr>
      <w:r w:rsidRPr="004C47A1">
        <w:rPr>
          <w:rFonts w:ascii="Times New Roman" w:hAnsi="Times New Roman" w:cs="Times New Roman"/>
          <w:color w:val="000000"/>
          <w:sz w:val="24"/>
          <w:szCs w:val="24"/>
        </w:rPr>
        <w:t>In building virtual sceneries for a real-world environment, a number of tools and software are employed in gathering data that possess detailed information from the satellites or maps for use in real-time rendering projects</w:t>
      </w:r>
      <w:sdt>
        <w:sdtPr>
          <w:rPr>
            <w:rFonts w:ascii="Times New Roman" w:hAnsi="Times New Roman" w:cs="Times New Roman"/>
            <w:color w:val="000000"/>
            <w:sz w:val="24"/>
            <w:szCs w:val="24"/>
          </w:rPr>
          <w:tag w:val="MENDELEY_CITATION_v3_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"/>
          <w:id w:val="-1639948153"/>
          <w:placeholder>
            <w:docPart w:val="DefaultPlaceholder_-1854013440"/>
          </w:placeholder>
        </w:sdtPr>
        <w:sdtContent>
          <w:r w:rsidR="006C6D5C" w:rsidRPr="006C6D5C">
            <w:rPr>
              <w:rFonts w:ascii="Times New Roman" w:hAnsi="Times New Roman" w:cs="Times New Roman"/>
              <w:color w:val="000000"/>
              <w:sz w:val="24"/>
              <w:szCs w:val="24"/>
            </w:rPr>
            <w:t>(Perry, 2004)</w:t>
          </w:r>
        </w:sdtContent>
      </w:sdt>
      <w:r w:rsidR="00A65C13">
        <w:rPr>
          <w:rFonts w:ascii="Times New Roman" w:hAnsi="Times New Roman" w:cs="Times New Roman"/>
          <w:sz w:val="24"/>
          <w:szCs w:val="24"/>
        </w:rPr>
        <w:t>.</w:t>
      </w:r>
      <w:r w:rsidRPr="004C47A1">
        <w:rPr>
          <w:rFonts w:ascii="Times New Roman" w:hAnsi="Times New Roman" w:cs="Times New Roman"/>
          <w:color w:val="000000"/>
          <w:sz w:val="24"/>
          <w:szCs w:val="24"/>
        </w:rPr>
        <w:t xml:space="preserve"> The data is built upon by using scenery-building applications to model them to mimic the real-world environment for use in simulators, games, and other projects. </w:t>
      </w:r>
      <w:r w:rsidRPr="004C47A1">
        <w:rPr>
          <w:rFonts w:ascii="Times New Roman" w:hAnsi="Times New Roman" w:cs="Times New Roman"/>
          <w:sz w:val="24"/>
          <w:szCs w:val="24"/>
        </w:rPr>
        <w:t xml:space="preserve">Our ability to see and observe the </w:t>
      </w:r>
      <w:r w:rsidRPr="00DD0AFC">
        <w:rPr>
          <w:rFonts w:ascii="Times New Roman" w:hAnsi="Times New Roman" w:cs="Times New Roman"/>
          <w:sz w:val="24"/>
          <w:szCs w:val="24"/>
        </w:rPr>
        <w:t>environment and its surrounding features primarily plays a significant role in every aspect of human life</w:t>
      </w:r>
      <w:sdt>
        <w:sdtPr>
          <w:rPr>
            <w:rFonts w:ascii="Times New Roman" w:hAnsi="Times New Roman" w:cs="Times New Roman"/>
            <w:color w:val="000000"/>
            <w:sz w:val="24"/>
            <w:szCs w:val="24"/>
          </w:rPr>
          <w:tag w:val="MENDELEY_CITATION_v3_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"/>
          <w:id w:val="1359394710"/>
          <w:placeholder>
            <w:docPart w:val="C83A53F23C714EB48B3A0B59DCC0F2DE"/>
          </w:placeholder>
        </w:sdtPr>
        <w:sdtContent>
          <w:r w:rsidR="006C6D5C">
            <w:rPr>
              <w:rFonts w:eastAsia="Times New Roman"/>
            </w:rPr>
            <w:t>(Chu &amp; Karr, 2017).</w:t>
          </w:r>
        </w:sdtContent>
      </w:sdt>
      <w:r w:rsidRPr="004C47A1" w:rsidDel="009C735D">
        <w:rPr>
          <w:rFonts w:ascii="Times New Roman" w:hAnsi="Times New Roman" w:cs="Times New Roman"/>
          <w:sz w:val="24"/>
          <w:szCs w:val="24"/>
        </w:rPr>
        <w:t xml:space="preserve"> </w:t>
      </w:r>
      <w:r w:rsidRPr="004C47A1">
        <w:rPr>
          <w:rFonts w:ascii="Times New Roman" w:hAnsi="Times New Roman" w:cs="Times New Roman"/>
          <w:sz w:val="24"/>
          <w:szCs w:val="24"/>
        </w:rPr>
        <w:t>In essence, the various things we recognize around us daily affect our decision-making and choices in one way or another. Workers such as pilots are known to take into account the various places they can see during their flight because it influences and controls some of the actions they take in the course of their work. Pilots are also known to use flight simulators during their training.</w:t>
      </w:r>
      <w:r w:rsidR="005B60DC" w:rsidRPr="005B60DC">
        <w:t xml:space="preserve"> </w:t>
      </w:r>
      <w:r w:rsidR="005B60DC" w:rsidRPr="005B60DC">
        <w:rPr>
          <w:rFonts w:ascii="Times New Roman" w:hAnsi="Times New Roman" w:cs="Times New Roman"/>
          <w:sz w:val="24"/>
          <w:szCs w:val="24"/>
        </w:rPr>
        <w:t xml:space="preserve">Simulators have evolved to offer heightened realism over time, thanks to technological advancements that enable increasingly immersive experiences. Notably, virtual reality has paved the way for users to physically engage </w:t>
      </w:r>
      <w:r w:rsidR="005B60DC" w:rsidRPr="00425F39">
        <w:rPr>
          <w:rFonts w:ascii="Times New Roman" w:hAnsi="Times New Roman" w:cs="Times New Roman"/>
          <w:sz w:val="24"/>
          <w:szCs w:val="24"/>
        </w:rPr>
        <w:t>with simulated environments through specialized equipment, pushing the boundaries of realism</w:t>
      </w:r>
      <w:sdt>
        <w:sdtPr>
          <w:rPr>
            <w:rFonts w:ascii="Times New Roman" w:hAnsi="Times New Roman" w:cs="Times New Roman"/>
            <w:color w:val="000000"/>
            <w:sz w:val="24"/>
            <w:szCs w:val="24"/>
          </w:rPr>
          <w:tag w:val="MENDELEY_CITATION_v3_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"/>
          <w:id w:val="471335816"/>
          <w:placeholder>
            <w:docPart w:val="DefaultPlaceholder_-1854013440"/>
          </w:placeholder>
        </w:sdtPr>
        <w:sdtContent>
          <w:r w:rsidR="006C6D5C" w:rsidRPr="006C6D5C">
            <w:rPr>
              <w:rFonts w:ascii="Times New Roman" w:eastAsia="Times New Roman" w:hAnsi="Times New Roman" w:cs="Times New Roman"/>
              <w:color w:val="000000"/>
              <w:sz w:val="24"/>
              <w:szCs w:val="24"/>
            </w:rPr>
            <w:t>(Ranabhat Sharad, 2023)</w:t>
          </w:r>
        </w:sdtContent>
      </w:sdt>
      <w:r w:rsidR="005B60DC" w:rsidRPr="005B60DC">
        <w:rPr>
          <w:rFonts w:ascii="Times New Roman" w:hAnsi="Times New Roman" w:cs="Times New Roman"/>
          <w:sz w:val="24"/>
          <w:szCs w:val="24"/>
        </w:rPr>
        <w:t>.</w:t>
      </w:r>
      <w:r w:rsidR="005B60DC">
        <w:rPr>
          <w:rFonts w:ascii="Times New Roman" w:hAnsi="Times New Roman" w:cs="Times New Roman"/>
          <w:sz w:val="24"/>
          <w:szCs w:val="24"/>
        </w:rPr>
        <w:t xml:space="preserve"> </w:t>
      </w:r>
      <w:r w:rsidRPr="004C47A1">
        <w:rPr>
          <w:rFonts w:ascii="Times New Roman" w:hAnsi="Times New Roman" w:cs="Times New Roman"/>
          <w:sz w:val="24"/>
          <w:szCs w:val="24"/>
        </w:rPr>
        <w:t>A flight simulator can be described as a virtual reality system suitable for simulating a pilot’s environment of a flying machine.</w:t>
      </w:r>
      <w:r w:rsidR="00A714AE">
        <w:rPr>
          <w:rFonts w:ascii="Times New Roman" w:hAnsi="Times New Roman" w:cs="Times New Roman"/>
          <w:sz w:val="24"/>
          <w:szCs w:val="24"/>
        </w:rPr>
        <w:t xml:space="preserve"> It aims towards </w:t>
      </w:r>
      <w:r w:rsidR="00A714AE" w:rsidRPr="00962F30">
        <w:rPr>
          <w:rFonts w:ascii="Times New Roman" w:hAnsi="Times New Roman" w:cs="Times New Roman"/>
          <w:sz w:val="24"/>
          <w:szCs w:val="24"/>
        </w:rPr>
        <w:t>representing the conditions inside an aircraft’s cockpit and mimicking the environment it flies in the realest way possible</w:t>
      </w:r>
      <w:sdt>
        <w:sdtPr>
          <w:rPr>
            <w:rFonts w:ascii="Times New Roman" w:hAnsi="Times New Roman" w:cs="Times New Roman"/>
            <w:color w:val="000000"/>
            <w:sz w:val="24"/>
            <w:szCs w:val="24"/>
          </w:rPr>
          <w:tag w:val="MENDELEY_CITATION_v3_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"/>
          <w:id w:val="-1132241491"/>
          <w:placeholder>
            <w:docPart w:val="DefaultPlaceholder_-1854013440"/>
          </w:placeholder>
        </w:sdtPr>
        <w:sdtContent>
          <w:r w:rsidR="006C6D5C" w:rsidRPr="006C6D5C">
            <w:rPr>
              <w:rFonts w:ascii="Times New Roman" w:hAnsi="Times New Roman" w:cs="Times New Roman"/>
              <w:color w:val="000000"/>
              <w:sz w:val="24"/>
              <w:szCs w:val="24"/>
            </w:rPr>
            <w:t>(Utrilla, 2017)</w:t>
          </w:r>
        </w:sdtContent>
      </w:sdt>
      <w:r w:rsidR="00A714AE">
        <w:t xml:space="preserve">. </w:t>
      </w:r>
      <w:r w:rsidR="00DD0072" w:rsidRPr="00DD0072">
        <w:rPr>
          <w:rFonts w:ascii="Times New Roman" w:hAnsi="Times New Roman" w:cs="Times New Roman"/>
          <w:sz w:val="24"/>
          <w:szCs w:val="24"/>
        </w:rPr>
        <w:t>Virtual reality technology</w:t>
      </w:r>
      <w:r w:rsidR="00DD0072">
        <w:rPr>
          <w:rFonts w:ascii="Times New Roman" w:hAnsi="Times New Roman" w:cs="Times New Roman"/>
          <w:sz w:val="24"/>
          <w:szCs w:val="24"/>
        </w:rPr>
        <w:t xml:space="preserve"> (VR technology)</w:t>
      </w:r>
      <w:r w:rsidR="00DD0072" w:rsidRPr="00DD0072">
        <w:rPr>
          <w:rFonts w:ascii="Times New Roman" w:hAnsi="Times New Roman" w:cs="Times New Roman"/>
          <w:sz w:val="24"/>
          <w:szCs w:val="24"/>
        </w:rPr>
        <w:t>, sometimes referred to as immersive environmental technology, emerged during the rapid evolution of information science. This innovative field draws upon a diverse range of disciplines, including computer science, mathematics, dynamics, acoustics, optics, mechanics, biology, aesthetics, and social science</w:t>
      </w:r>
      <w:sdt>
        <w:sdtPr>
          <w:rPr>
            <w:rFonts w:ascii="Times New Roman" w:hAnsi="Times New Roman" w:cs="Times New Roman"/>
            <w:color w:val="000000"/>
            <w:sz w:val="24"/>
            <w:szCs w:val="24"/>
          </w:rPr>
          <w:tag w:val="MENDELEY_CITATION_v3_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"/>
          <w:id w:val="1701891706"/>
          <w:placeholder>
            <w:docPart w:val="DefaultPlaceholder_-1854013440"/>
          </w:placeholder>
        </w:sdtPr>
        <w:sdtContent>
          <w:r w:rsidR="006C6D5C" w:rsidRPr="006C6D5C">
            <w:rPr>
              <w:rFonts w:ascii="Times New Roman" w:hAnsi="Times New Roman" w:cs="Times New Roman"/>
              <w:color w:val="000000"/>
              <w:sz w:val="24"/>
              <w:szCs w:val="24"/>
            </w:rPr>
            <w:t>(Schennetten et al., 2018)</w:t>
          </w:r>
        </w:sdtContent>
      </w:sdt>
      <w:r w:rsidR="00DD0072" w:rsidRPr="00DD0072">
        <w:rPr>
          <w:rFonts w:ascii="Times New Roman" w:hAnsi="Times New Roman" w:cs="Times New Roman"/>
          <w:sz w:val="24"/>
          <w:szCs w:val="24"/>
        </w:rPr>
        <w:t>.</w:t>
      </w:r>
      <w:r w:rsidRPr="004C47A1">
        <w:rPr>
          <w:rFonts w:ascii="Times New Roman" w:hAnsi="Times New Roman" w:cs="Times New Roman"/>
          <w:sz w:val="24"/>
          <w:szCs w:val="24"/>
        </w:rPr>
        <w:t xml:space="preserve"> Flight simulators can be used to investigate aircraft characteristics, control handling characteristics, design, and development of aircraft, as well as for </w:t>
      </w:r>
      <w:r w:rsidRPr="004C47A1">
        <w:rPr>
          <w:rFonts w:ascii="Times New Roman" w:hAnsi="Times New Roman" w:cs="Times New Roman"/>
          <w:sz w:val="24"/>
          <w:szCs w:val="24"/>
        </w:rPr>
        <w:lastRenderedPageBreak/>
        <w:t>pilot instruction or recreation/gaming</w:t>
      </w:r>
      <w:sdt>
        <w:sdtPr>
          <w:rPr>
            <w:rFonts w:ascii="Times New Roman" w:hAnsi="Times New Roman" w:cs="Times New Roman"/>
            <w:color w:val="000000"/>
            <w:sz w:val="24"/>
            <w:szCs w:val="24"/>
          </w:rPr>
          <w:tag w:val="MENDELEY_CITATION_v3_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"/>
          <w:id w:val="1650097036"/>
          <w:placeholder>
            <w:docPart w:val="DefaultPlaceholder_-1854013440"/>
          </w:placeholder>
        </w:sdtPr>
        <w:sdtContent>
          <w:r w:rsidR="006C6D5C" w:rsidRPr="006C6D5C">
            <w:rPr>
              <w:rFonts w:ascii="Times New Roman" w:hAnsi="Times New Roman" w:cs="Times New Roman"/>
              <w:color w:val="000000"/>
              <w:sz w:val="24"/>
              <w:szCs w:val="24"/>
            </w:rPr>
            <w:t>(Lazic et al., 2022)</w:t>
          </w:r>
        </w:sdtContent>
      </w:sdt>
      <w:r w:rsidR="00255AC3">
        <w:rPr>
          <w:rFonts w:ascii="Times New Roman" w:hAnsi="Times New Roman" w:cs="Times New Roman"/>
          <w:sz w:val="24"/>
          <w:szCs w:val="24"/>
        </w:rPr>
        <w:t>.</w:t>
      </w:r>
      <w:r w:rsidRPr="004C47A1">
        <w:rPr>
          <w:rFonts w:ascii="Times New Roman" w:hAnsi="Times New Roman" w:cs="Times New Roman"/>
          <w:color w:val="000000"/>
          <w:sz w:val="24"/>
          <w:szCs w:val="24"/>
        </w:rPr>
        <w:t xml:space="preserve"> </w:t>
      </w:r>
      <w:r w:rsidRPr="004C47A1">
        <w:rPr>
          <w:rFonts w:ascii="Times New Roman" w:hAnsi="Times New Roman" w:cs="Times New Roman"/>
          <w:sz w:val="24"/>
          <w:szCs w:val="24"/>
        </w:rPr>
        <w:t>Flight simulators have been studied to be an effective means to train pilots. They depict real-life flying scenarios and serve as a safe and regulated environment where pilots can practice their manoeuvres and operations.</w:t>
      </w:r>
      <w:sdt>
        <w:sdtPr>
          <w:rPr>
            <w:rFonts w:ascii="Times New Roman" w:hAnsi="Times New Roman" w:cs="Times New Roman"/>
            <w:sz w:val="24"/>
            <w:szCs w:val="24"/>
          </w:rPr>
          <w:id w:val="20674761"/>
          <w:citation/>
        </w:sdtPr>
        <w:sdtContent>
          <w:r w:rsidRPr="004C47A1">
            <w:rPr>
              <w:rFonts w:ascii="Times New Roman" w:hAnsi="Times New Roman" w:cs="Times New Roman"/>
              <w:sz w:val="24"/>
              <w:szCs w:val="24"/>
            </w:rPr>
            <w:fldChar w:fldCharType="begin"/>
          </w:r>
          <w:r w:rsidRPr="004C47A1">
            <w:rPr>
              <w:rFonts w:ascii="Times New Roman" w:hAnsi="Times New Roman" w:cs="Times New Roman"/>
              <w:sz w:val="24"/>
              <w:szCs w:val="24"/>
            </w:rPr>
            <w:instrText xml:space="preserve"> CITATION Alp22 \l 1033 </w:instrText>
          </w:r>
          <w:r w:rsidRPr="004C47A1">
            <w:rPr>
              <w:rFonts w:ascii="Times New Roman" w:hAnsi="Times New Roman" w:cs="Times New Roman"/>
              <w:sz w:val="24"/>
              <w:szCs w:val="24"/>
            </w:rPr>
            <w:fldChar w:fldCharType="separate"/>
          </w:r>
          <w:r w:rsidR="00E12456">
            <w:rPr>
              <w:rFonts w:ascii="Times New Roman" w:hAnsi="Times New Roman" w:cs="Times New Roman"/>
              <w:noProof/>
              <w:sz w:val="24"/>
              <w:szCs w:val="24"/>
            </w:rPr>
            <w:t xml:space="preserve"> </w:t>
          </w:r>
          <w:r w:rsidR="00E12456" w:rsidRPr="00E12456">
            <w:rPr>
              <w:rFonts w:ascii="Times New Roman" w:hAnsi="Times New Roman" w:cs="Times New Roman"/>
              <w:noProof/>
              <w:sz w:val="24"/>
              <w:szCs w:val="24"/>
            </w:rPr>
            <w:t>(Alpha Aviation Group, 2022)</w:t>
          </w:r>
          <w:r w:rsidRPr="004C47A1">
            <w:rPr>
              <w:rFonts w:ascii="Times New Roman" w:hAnsi="Times New Roman" w:cs="Times New Roman"/>
              <w:sz w:val="24"/>
              <w:szCs w:val="24"/>
            </w:rPr>
            <w:fldChar w:fldCharType="end"/>
          </w:r>
        </w:sdtContent>
      </w:sdt>
      <w:r w:rsidRPr="004C47A1">
        <w:rPr>
          <w:rFonts w:ascii="Times New Roman" w:hAnsi="Times New Roman" w:cs="Times New Roman"/>
          <w:sz w:val="24"/>
          <w:szCs w:val="24"/>
        </w:rPr>
        <w:t xml:space="preserve">. Amongst the diverse features that a flight simulator provides, our focus will be on the environment where the simulation takes place. </w:t>
      </w:r>
      <w:r w:rsidR="00A913E5" w:rsidRPr="00A913E5">
        <w:rPr>
          <w:rFonts w:ascii="Times New Roman" w:hAnsi="Times New Roman" w:cs="Times New Roman"/>
          <w:sz w:val="24"/>
          <w:szCs w:val="24"/>
        </w:rPr>
        <w:t>Flight simulators have a rich history dating back to the early 1900s, primarily used by military pilots during World War I and World War II. These early simulators were analogue cockpits designed for professional pilot and maintenance crew training. Over time, they became essential for honing aviation skills in a safe environment. A significant development was the shift from analogue to digital formats, making simulators more cost-effective and accessible to both professionals and enthusiasts. This democratization of flight simulation has expanded their role beyond training to include learning and entertainment. Overall, flight simulators have evolved from their early beginnings to become vital tools in aviation training and a source of interest and enjoyment for a diverse user base</w:t>
      </w:r>
      <w:sdt>
        <w:sdtPr>
          <w:rPr>
            <w:rFonts w:ascii="Times New Roman" w:hAnsi="Times New Roman" w:cs="Times New Roman"/>
            <w:color w:val="000000"/>
            <w:sz w:val="24"/>
            <w:szCs w:val="24"/>
          </w:rPr>
          <w:tag w:val="MENDELEY_CITATION_v3_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"/>
          <w:id w:val="-1634869241"/>
          <w:placeholder>
            <w:docPart w:val="DefaultPlaceholder_-1854013440"/>
          </w:placeholder>
        </w:sdtPr>
        <w:sdtContent>
          <w:r w:rsidR="006C6D5C" w:rsidRPr="006C6D5C">
            <w:rPr>
              <w:rFonts w:ascii="Times New Roman" w:hAnsi="Times New Roman" w:cs="Times New Roman"/>
              <w:color w:val="000000"/>
              <w:sz w:val="24"/>
              <w:szCs w:val="24"/>
            </w:rPr>
            <w:t>(Brittany Vincent, 2023)</w:t>
          </w:r>
        </w:sdtContent>
      </w:sdt>
      <w:r w:rsidR="00A913E5" w:rsidRPr="00A913E5">
        <w:rPr>
          <w:rFonts w:ascii="Times New Roman" w:hAnsi="Times New Roman" w:cs="Times New Roman"/>
          <w:sz w:val="24"/>
          <w:szCs w:val="24"/>
        </w:rPr>
        <w:t>.</w:t>
      </w:r>
      <w:r w:rsidR="00A913E5">
        <w:rPr>
          <w:rFonts w:ascii="Times New Roman" w:hAnsi="Times New Roman" w:cs="Times New Roman"/>
          <w:sz w:val="24"/>
          <w:szCs w:val="24"/>
        </w:rPr>
        <w:t xml:space="preserve"> </w:t>
      </w:r>
      <w:r w:rsidR="00A913E5" w:rsidRPr="00A913E5">
        <w:rPr>
          <w:rFonts w:ascii="Times New Roman" w:hAnsi="Times New Roman" w:cs="Times New Roman"/>
          <w:sz w:val="24"/>
          <w:szCs w:val="24"/>
          <w:lang w:val="en-US"/>
        </w:rPr>
        <w:t xml:space="preserve">Flying can be both costly and physically taxing, with its operations being susceptible to weather-related constraints and demanding maintenance requirements. Moreover, finding time to accommodate it in our busy schedules can be quite challenging. Nevertheless, Flight Simulator offers a chance to indulge in our love for aviation when circumstances limit our access to or desire for actual flight experiences. Even when we have the opportunity to fly in real life, incorporating Flight Simulator into our routine can substantially enhance our </w:t>
      </w:r>
      <w:r w:rsidR="00A913E5" w:rsidRPr="001862E3">
        <w:rPr>
          <w:rFonts w:ascii="Times New Roman" w:hAnsi="Times New Roman" w:cs="Times New Roman"/>
          <w:sz w:val="24"/>
          <w:szCs w:val="24"/>
          <w:lang w:val="en-US"/>
        </w:rPr>
        <w:t>skills and knowledge, thereby increasing the efficiency and enjoyment of our time spent in the skies</w:t>
      </w:r>
      <w:sdt>
        <w:sdtPr>
          <w:rPr>
            <w:rFonts w:ascii="Times New Roman" w:hAnsi="Times New Roman" w:cs="Times New Roman"/>
            <w:sz w:val="24"/>
            <w:szCs w:val="24"/>
            <w:lang w:val="en-US"/>
          </w:rPr>
          <w:tag w:val="MENDELEY_CITATION_v3_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"/>
          <w:id w:val="-1236014594"/>
          <w:placeholder>
            <w:docPart w:val="DefaultPlaceholder_-1854013440"/>
          </w:placeholder>
        </w:sdtPr>
        <w:sdtContent>
          <w:r w:rsidR="006C6D5C">
            <w:rPr>
              <w:rFonts w:eastAsia="Times New Roman"/>
            </w:rPr>
            <w:t>(West &amp; Lane-Cummings, 2007)</w:t>
          </w:r>
        </w:sdtContent>
      </w:sdt>
      <w:r w:rsidR="00A913E5">
        <w:rPr>
          <w:rFonts w:ascii="Times New Roman" w:hAnsi="Times New Roman" w:cs="Times New Roman"/>
          <w:sz w:val="24"/>
          <w:szCs w:val="24"/>
          <w:lang w:val="en-US"/>
        </w:rPr>
        <w:t>.</w:t>
      </w:r>
    </w:p>
    <w:p w14:paraId="62A89D99" w14:textId="77777777" w:rsidR="006E0D22" w:rsidRDefault="006E0D22" w:rsidP="00CB1A9B">
      <w:pPr>
        <w:spacing w:line="480" w:lineRule="auto"/>
        <w:jc w:val="both"/>
        <w:rPr>
          <w:rFonts w:ascii="Times New Roman" w:hAnsi="Times New Roman" w:cs="Times New Roman"/>
          <w:sz w:val="24"/>
          <w:szCs w:val="24"/>
        </w:rPr>
      </w:pPr>
    </w:p>
    <w:p w14:paraId="5DA49D60" w14:textId="77777777" w:rsidR="006E0D22" w:rsidRPr="004C47A1" w:rsidRDefault="006E0D22" w:rsidP="00CB1A9B">
      <w:pPr>
        <w:spacing w:line="480" w:lineRule="auto"/>
        <w:jc w:val="both"/>
        <w:rPr>
          <w:rFonts w:ascii="Times New Roman" w:hAnsi="Times New Roman" w:cs="Times New Roman"/>
          <w:sz w:val="24"/>
          <w:szCs w:val="24"/>
        </w:rPr>
      </w:pPr>
    </w:p>
    <w:p w14:paraId="3150A684" w14:textId="77777777" w:rsidR="00CB1A9B" w:rsidRPr="00416299" w:rsidRDefault="00CB1A9B" w:rsidP="00CB1A9B">
      <w:pPr>
        <w:pStyle w:val="Heading3"/>
        <w:rPr>
          <w:rFonts w:ascii="Times New Roman" w:hAnsi="Times New Roman" w:cs="Times New Roman"/>
          <w:b/>
          <w:bCs/>
        </w:rPr>
      </w:pPr>
      <w:bookmarkStart w:id="17" w:name="_Toc144860395"/>
      <w:bookmarkStart w:id="18" w:name="_Toc144891038"/>
      <w:bookmarkStart w:id="19" w:name="_Toc145068368"/>
      <w:bookmarkStart w:id="20" w:name="_Toc145580476"/>
      <w:r w:rsidRPr="00416299">
        <w:rPr>
          <w:rFonts w:ascii="Times New Roman" w:hAnsi="Times New Roman" w:cs="Times New Roman"/>
          <w:b/>
          <w:bCs/>
          <w:color w:val="auto"/>
        </w:rPr>
        <w:lastRenderedPageBreak/>
        <w:t>1.2 Main Objective</w:t>
      </w:r>
      <w:bookmarkEnd w:id="17"/>
      <w:bookmarkEnd w:id="18"/>
      <w:bookmarkEnd w:id="19"/>
      <w:bookmarkEnd w:id="20"/>
    </w:p>
    <w:p w14:paraId="7E10DF4E" w14:textId="77777777" w:rsidR="00CB1A9B" w:rsidRDefault="00CB1A9B" w:rsidP="00CB1A9B">
      <w:pPr>
        <w:spacing w:line="480" w:lineRule="auto"/>
        <w:jc w:val="both"/>
        <w:rPr>
          <w:rFonts w:ascii="Times New Roman" w:hAnsi="Times New Roman" w:cs="Times New Roman"/>
          <w:sz w:val="24"/>
          <w:szCs w:val="24"/>
        </w:rPr>
      </w:pPr>
      <w:r w:rsidRPr="004C47A1">
        <w:rPr>
          <w:rFonts w:ascii="Times New Roman" w:hAnsi="Times New Roman" w:cs="Times New Roman"/>
          <w:sz w:val="24"/>
          <w:szCs w:val="24"/>
        </w:rPr>
        <w:t>Scenery modelling for flight simulators involves creating a 3D environment that precisely represents the real-world terrain, buildings, structures, and other features a pilot will encounter while flying. This includes lakes, mountains, airports, and other landmarks. The main objective of this work is to</w:t>
      </w:r>
      <w:r>
        <w:rPr>
          <w:rFonts w:ascii="Times New Roman" w:hAnsi="Times New Roman" w:cs="Times New Roman"/>
          <w:sz w:val="24"/>
          <w:szCs w:val="24"/>
        </w:rPr>
        <w:t xml:space="preserve"> model the Kumasi airport sceneries and some significant Kumasi areas into the X-plane flight simulator. </w:t>
      </w:r>
      <w:r w:rsidRPr="004C47A1">
        <w:rPr>
          <w:rFonts w:ascii="Times New Roman" w:hAnsi="Times New Roman" w:cs="Times New Roman"/>
          <w:sz w:val="24"/>
          <w:szCs w:val="24"/>
        </w:rPr>
        <w:t>This will be accomplished with programming tools and software such as World Editor, X-plane, Ortho4XP, and Blender, among others.</w:t>
      </w:r>
    </w:p>
    <w:p w14:paraId="6853ACDE" w14:textId="77777777" w:rsidR="00CB1A9B" w:rsidRPr="00416299" w:rsidRDefault="00CB1A9B" w:rsidP="00CB1A9B">
      <w:pPr>
        <w:pStyle w:val="Heading3"/>
        <w:rPr>
          <w:rFonts w:ascii="Times New Roman" w:hAnsi="Times New Roman" w:cs="Times New Roman"/>
          <w:b/>
          <w:bCs/>
        </w:rPr>
      </w:pPr>
      <w:bookmarkStart w:id="21" w:name="_Toc144860396"/>
      <w:bookmarkStart w:id="22" w:name="_Toc144891039"/>
      <w:bookmarkStart w:id="23" w:name="_Toc145068369"/>
      <w:bookmarkStart w:id="24" w:name="_Toc145580477"/>
      <w:r w:rsidRPr="00416299">
        <w:rPr>
          <w:rFonts w:ascii="Times New Roman" w:hAnsi="Times New Roman" w:cs="Times New Roman"/>
          <w:b/>
          <w:bCs/>
          <w:color w:val="auto"/>
        </w:rPr>
        <w:t>1.3 Specific Objectives</w:t>
      </w:r>
      <w:bookmarkEnd w:id="21"/>
      <w:bookmarkEnd w:id="22"/>
      <w:bookmarkEnd w:id="23"/>
      <w:bookmarkEnd w:id="24"/>
      <w:r w:rsidRPr="00416299">
        <w:rPr>
          <w:rFonts w:ascii="Times New Roman" w:hAnsi="Times New Roman" w:cs="Times New Roman"/>
          <w:b/>
          <w:bCs/>
          <w:color w:val="auto"/>
        </w:rPr>
        <w:t xml:space="preserve"> </w:t>
      </w:r>
    </w:p>
    <w:p w14:paraId="6D1BB276" w14:textId="77777777" w:rsidR="00CB1A9B" w:rsidRPr="004C47A1" w:rsidRDefault="00CB1A9B" w:rsidP="00CB1A9B">
      <w:pPr>
        <w:spacing w:line="480" w:lineRule="auto"/>
        <w:jc w:val="both"/>
        <w:rPr>
          <w:rFonts w:ascii="Times New Roman" w:hAnsi="Times New Roman" w:cs="Times New Roman"/>
          <w:sz w:val="24"/>
          <w:szCs w:val="24"/>
        </w:rPr>
      </w:pPr>
      <w:r w:rsidRPr="004C47A1">
        <w:rPr>
          <w:rFonts w:ascii="Times New Roman" w:hAnsi="Times New Roman" w:cs="Times New Roman"/>
          <w:sz w:val="24"/>
          <w:szCs w:val="24"/>
        </w:rPr>
        <w:t>The specific objectives of this work are:</w:t>
      </w:r>
    </w:p>
    <w:p w14:paraId="5A9A55B2" w14:textId="77777777" w:rsidR="00CB1A9B" w:rsidRPr="004C47A1" w:rsidRDefault="00CB1A9B" w:rsidP="00CB1A9B">
      <w:pPr>
        <w:pStyle w:val="ListParagraph"/>
        <w:numPr>
          <w:ilvl w:val="0"/>
          <w:numId w:val="1"/>
        </w:numPr>
        <w:spacing w:line="480" w:lineRule="auto"/>
        <w:jc w:val="both"/>
        <w:rPr>
          <w:rFonts w:ascii="Times New Roman" w:hAnsi="Times New Roman" w:cs="Times New Roman"/>
          <w:sz w:val="24"/>
          <w:szCs w:val="24"/>
        </w:rPr>
      </w:pPr>
      <w:r w:rsidRPr="004C47A1">
        <w:rPr>
          <w:rFonts w:ascii="Times New Roman" w:hAnsi="Times New Roman" w:cs="Times New Roman"/>
          <w:sz w:val="24"/>
          <w:szCs w:val="24"/>
        </w:rPr>
        <w:t>Conducting a survey to determine the relevance of this work.</w:t>
      </w:r>
    </w:p>
    <w:p w14:paraId="6DD67F2E" w14:textId="77777777" w:rsidR="00CB1A9B" w:rsidRPr="004C47A1" w:rsidRDefault="00CB1A9B" w:rsidP="00CB1A9B">
      <w:pPr>
        <w:pStyle w:val="ListParagraph"/>
        <w:numPr>
          <w:ilvl w:val="0"/>
          <w:numId w:val="1"/>
        </w:numPr>
        <w:spacing w:line="480" w:lineRule="auto"/>
        <w:jc w:val="both"/>
        <w:rPr>
          <w:rFonts w:ascii="Times New Roman" w:hAnsi="Times New Roman" w:cs="Times New Roman"/>
          <w:sz w:val="24"/>
          <w:szCs w:val="24"/>
        </w:rPr>
      </w:pPr>
      <w:r w:rsidRPr="004C47A1">
        <w:rPr>
          <w:rFonts w:ascii="Times New Roman" w:hAnsi="Times New Roman" w:cs="Times New Roman"/>
          <w:sz w:val="24"/>
          <w:szCs w:val="24"/>
        </w:rPr>
        <w:t xml:space="preserve">The extraction of satellite images of Kumasi and marking out of specific locations or well-known landmarks. </w:t>
      </w:r>
    </w:p>
    <w:p w14:paraId="58D9E8AB" w14:textId="7ECC2F24" w:rsidR="00CB1A9B" w:rsidRPr="004C47A1" w:rsidRDefault="00CB1A9B" w:rsidP="00CB1A9B">
      <w:pPr>
        <w:pStyle w:val="ListParagraph"/>
        <w:numPr>
          <w:ilvl w:val="0"/>
          <w:numId w:val="1"/>
        </w:numPr>
        <w:spacing w:line="480" w:lineRule="auto"/>
        <w:jc w:val="both"/>
        <w:rPr>
          <w:rFonts w:ascii="Times New Roman" w:hAnsi="Times New Roman" w:cs="Times New Roman"/>
          <w:sz w:val="24"/>
          <w:szCs w:val="24"/>
        </w:rPr>
      </w:pPr>
      <w:r w:rsidRPr="004C47A1">
        <w:rPr>
          <w:rFonts w:ascii="Times New Roman" w:hAnsi="Times New Roman" w:cs="Times New Roman"/>
          <w:sz w:val="24"/>
          <w:szCs w:val="24"/>
        </w:rPr>
        <w:t xml:space="preserve">3D - object modelling of the various items like trees, buildings, </w:t>
      </w:r>
      <w:r w:rsidR="00EB1B9E" w:rsidRPr="004C47A1">
        <w:rPr>
          <w:rFonts w:ascii="Times New Roman" w:hAnsi="Times New Roman" w:cs="Times New Roman"/>
          <w:sz w:val="24"/>
          <w:szCs w:val="24"/>
        </w:rPr>
        <w:t>vehicles,</w:t>
      </w:r>
      <w:r w:rsidRPr="004C47A1">
        <w:rPr>
          <w:rFonts w:ascii="Times New Roman" w:hAnsi="Times New Roman" w:cs="Times New Roman"/>
          <w:sz w:val="24"/>
          <w:szCs w:val="24"/>
        </w:rPr>
        <w:t xml:space="preserve"> and many others of the satellite images into the virtual scenery.</w:t>
      </w:r>
    </w:p>
    <w:p w14:paraId="3ABFC3C2" w14:textId="77777777" w:rsidR="00CB1A9B" w:rsidRPr="004C47A1" w:rsidRDefault="00CB1A9B" w:rsidP="00CB1A9B">
      <w:pPr>
        <w:pStyle w:val="ListParagraph"/>
        <w:numPr>
          <w:ilvl w:val="0"/>
          <w:numId w:val="1"/>
        </w:numPr>
        <w:spacing w:line="480" w:lineRule="auto"/>
        <w:jc w:val="both"/>
        <w:rPr>
          <w:rFonts w:ascii="Times New Roman" w:hAnsi="Times New Roman" w:cs="Times New Roman"/>
          <w:sz w:val="24"/>
          <w:szCs w:val="24"/>
        </w:rPr>
      </w:pPr>
      <w:r w:rsidRPr="004C47A1">
        <w:rPr>
          <w:rFonts w:ascii="Times New Roman" w:hAnsi="Times New Roman" w:cs="Times New Roman"/>
          <w:sz w:val="24"/>
          <w:szCs w:val="24"/>
        </w:rPr>
        <w:t xml:space="preserve">Examining the geometric optics in relation to the scenery environment built. </w:t>
      </w:r>
    </w:p>
    <w:p w14:paraId="69C5C8EF" w14:textId="77777777" w:rsidR="00CB1A9B" w:rsidRPr="004C47A1" w:rsidRDefault="00CB1A9B" w:rsidP="00CB1A9B">
      <w:pPr>
        <w:pStyle w:val="ListParagraph"/>
        <w:numPr>
          <w:ilvl w:val="0"/>
          <w:numId w:val="1"/>
        </w:numPr>
        <w:spacing w:line="480" w:lineRule="auto"/>
        <w:jc w:val="both"/>
        <w:rPr>
          <w:rFonts w:ascii="Times New Roman" w:hAnsi="Times New Roman" w:cs="Times New Roman"/>
          <w:sz w:val="24"/>
          <w:szCs w:val="24"/>
        </w:rPr>
      </w:pPr>
      <w:r w:rsidRPr="004C47A1">
        <w:rPr>
          <w:rFonts w:ascii="Times New Roman" w:hAnsi="Times New Roman" w:cs="Times New Roman"/>
          <w:sz w:val="24"/>
          <w:szCs w:val="24"/>
        </w:rPr>
        <w:t>Testing and debugging the 3D models created in the X-Plane Simulator.</w:t>
      </w:r>
    </w:p>
    <w:p w14:paraId="63BA6265" w14:textId="77777777" w:rsidR="00CB1A9B" w:rsidRPr="004C47A1" w:rsidRDefault="00CB1A9B" w:rsidP="00CB1A9B">
      <w:pPr>
        <w:pStyle w:val="ListParagraph"/>
        <w:numPr>
          <w:ilvl w:val="0"/>
          <w:numId w:val="1"/>
        </w:numPr>
        <w:spacing w:line="480" w:lineRule="auto"/>
        <w:jc w:val="both"/>
        <w:rPr>
          <w:rFonts w:ascii="Times New Roman" w:hAnsi="Times New Roman" w:cs="Times New Roman"/>
          <w:sz w:val="24"/>
          <w:szCs w:val="24"/>
        </w:rPr>
      </w:pPr>
      <w:r w:rsidRPr="004C47A1">
        <w:rPr>
          <w:rFonts w:ascii="Times New Roman" w:hAnsi="Times New Roman" w:cs="Times New Roman"/>
          <w:sz w:val="24"/>
          <w:szCs w:val="24"/>
        </w:rPr>
        <w:t xml:space="preserve">Simulation of the finalized or finished work.  </w:t>
      </w:r>
    </w:p>
    <w:p w14:paraId="005DBA47" w14:textId="77777777" w:rsidR="00CB1A9B" w:rsidRPr="004C47A1" w:rsidRDefault="00CB1A9B" w:rsidP="00CB1A9B">
      <w:pPr>
        <w:spacing w:line="480" w:lineRule="auto"/>
        <w:jc w:val="both"/>
        <w:rPr>
          <w:rFonts w:ascii="Times New Roman" w:hAnsi="Times New Roman" w:cs="Times New Roman"/>
          <w:b/>
          <w:bCs/>
          <w:sz w:val="24"/>
          <w:szCs w:val="24"/>
        </w:rPr>
      </w:pPr>
      <w:r w:rsidRPr="004C47A1">
        <w:rPr>
          <w:rFonts w:ascii="Times New Roman" w:hAnsi="Times New Roman" w:cs="Times New Roman"/>
          <w:b/>
          <w:bCs/>
          <w:sz w:val="24"/>
          <w:szCs w:val="24"/>
        </w:rPr>
        <w:t>1.4 Problem Statement</w:t>
      </w:r>
    </w:p>
    <w:p w14:paraId="26BFD364" w14:textId="02C12741" w:rsidR="00CB1A9B" w:rsidRPr="004C47A1" w:rsidRDefault="00CB1A9B" w:rsidP="00CB1A9B">
      <w:pPr>
        <w:spacing w:line="480" w:lineRule="auto"/>
        <w:jc w:val="both"/>
        <w:rPr>
          <w:rFonts w:ascii="Times New Roman" w:hAnsi="Times New Roman" w:cs="Times New Roman"/>
          <w:sz w:val="24"/>
          <w:szCs w:val="24"/>
        </w:rPr>
      </w:pPr>
      <w:r w:rsidRPr="004C47A1">
        <w:rPr>
          <w:rFonts w:ascii="Times New Roman" w:hAnsi="Times New Roman" w:cs="Times New Roman"/>
          <w:sz w:val="24"/>
          <w:szCs w:val="24"/>
        </w:rPr>
        <w:t>Conventionally, pilots are known to practice their manoeuvres and flight operations under VFR (Visual Flight Rules) in the initial stages of their training. In simple terms, VFR means that an aircraft is to be operated under conditions that are visible to the pilot</w:t>
      </w:r>
      <w:sdt>
        <w:sdtPr>
          <w:rPr>
            <w:rFonts w:ascii="Times New Roman" w:hAnsi="Times New Roman" w:cs="Times New Roman"/>
            <w:sz w:val="24"/>
            <w:szCs w:val="24"/>
          </w:rPr>
          <w:id w:val="-1344012430"/>
          <w:citation/>
        </w:sdtPr>
        <w:sdtContent>
          <w:r w:rsidRPr="004C47A1">
            <w:rPr>
              <w:rFonts w:ascii="Times New Roman" w:hAnsi="Times New Roman" w:cs="Times New Roman"/>
              <w:sz w:val="24"/>
              <w:szCs w:val="24"/>
            </w:rPr>
            <w:fldChar w:fldCharType="begin"/>
          </w:r>
          <w:r w:rsidRPr="004C47A1">
            <w:rPr>
              <w:rFonts w:ascii="Times New Roman" w:hAnsi="Times New Roman" w:cs="Times New Roman"/>
              <w:sz w:val="24"/>
              <w:szCs w:val="24"/>
            </w:rPr>
            <w:instrText xml:space="preserve"> CITATION ATP23 \l 1033 </w:instrText>
          </w:r>
          <w:r w:rsidRPr="004C47A1">
            <w:rPr>
              <w:rFonts w:ascii="Times New Roman" w:hAnsi="Times New Roman" w:cs="Times New Roman"/>
              <w:sz w:val="24"/>
              <w:szCs w:val="24"/>
            </w:rPr>
            <w:fldChar w:fldCharType="separate"/>
          </w:r>
          <w:r w:rsidR="00E12456">
            <w:rPr>
              <w:rFonts w:ascii="Times New Roman" w:hAnsi="Times New Roman" w:cs="Times New Roman"/>
              <w:noProof/>
              <w:sz w:val="24"/>
              <w:szCs w:val="24"/>
            </w:rPr>
            <w:t xml:space="preserve"> </w:t>
          </w:r>
          <w:r w:rsidR="00E12456" w:rsidRPr="00E12456">
            <w:rPr>
              <w:rFonts w:ascii="Times New Roman" w:hAnsi="Times New Roman" w:cs="Times New Roman"/>
              <w:noProof/>
              <w:sz w:val="24"/>
              <w:szCs w:val="24"/>
            </w:rPr>
            <w:t>(ATP, 2023)</w:t>
          </w:r>
          <w:r w:rsidRPr="004C47A1">
            <w:rPr>
              <w:rFonts w:ascii="Times New Roman" w:hAnsi="Times New Roman" w:cs="Times New Roman"/>
              <w:sz w:val="24"/>
              <w:szCs w:val="24"/>
            </w:rPr>
            <w:fldChar w:fldCharType="end"/>
          </w:r>
        </w:sdtContent>
      </w:sdt>
      <w:r w:rsidRPr="004C47A1">
        <w:rPr>
          <w:rFonts w:ascii="Times New Roman" w:hAnsi="Times New Roman" w:cs="Times New Roman"/>
          <w:sz w:val="24"/>
          <w:szCs w:val="24"/>
        </w:rPr>
        <w:t xml:space="preserve">. However, amongst the different kinds of flight simulators available to assist flight training, there has been a problem identified of having sceneries that do not closely resemble the different kinds of terrain, </w:t>
      </w:r>
      <w:r w:rsidRPr="004C47A1">
        <w:rPr>
          <w:rFonts w:ascii="Times New Roman" w:hAnsi="Times New Roman" w:cs="Times New Roman"/>
          <w:sz w:val="24"/>
          <w:szCs w:val="24"/>
        </w:rPr>
        <w:lastRenderedPageBreak/>
        <w:t xml:space="preserve">locations, or landmarks that are found in the real world. In the past decade, a number of programmers have considerably done their best to make some improvements by building upon the sceneries in most flight simulators. Nevertheless, there </w:t>
      </w:r>
      <w:r w:rsidR="003B4CF7" w:rsidRPr="004C47A1">
        <w:rPr>
          <w:rFonts w:ascii="Times New Roman" w:hAnsi="Times New Roman" w:cs="Times New Roman"/>
          <w:sz w:val="24"/>
          <w:szCs w:val="24"/>
        </w:rPr>
        <w:t>remains</w:t>
      </w:r>
      <w:r w:rsidRPr="004C47A1">
        <w:rPr>
          <w:rFonts w:ascii="Times New Roman" w:hAnsi="Times New Roman" w:cs="Times New Roman"/>
          <w:sz w:val="24"/>
          <w:szCs w:val="24"/>
        </w:rPr>
        <w:t xml:space="preserve"> some degree of dissimilitude in most virtual flight environments, and not all domestic airports even have their sceneries programmed into a flight simulator. If the simulators being used in training pilots do not correctly mimic the real-world environment, it will make student pilots adopt the wrong behaviour in the course of their training and could affect their performance in reality. Extensively, it could go as far as affecting the flight schools that train such students who exhibit such low performance. This could also negatively affect the chances of pilots getting employment in some flight companies as well.  </w:t>
      </w:r>
    </w:p>
    <w:p w14:paraId="281D7381" w14:textId="77777777" w:rsidR="00CB1A9B" w:rsidRDefault="00CB1A9B" w:rsidP="00CB1A9B">
      <w:pPr>
        <w:spacing w:line="480" w:lineRule="auto"/>
        <w:jc w:val="both"/>
        <w:rPr>
          <w:rFonts w:ascii="Times New Roman" w:hAnsi="Times New Roman" w:cs="Times New Roman"/>
          <w:sz w:val="24"/>
          <w:szCs w:val="24"/>
        </w:rPr>
      </w:pPr>
    </w:p>
    <w:p w14:paraId="76224927" w14:textId="77777777" w:rsidR="00013180" w:rsidRPr="004C47A1" w:rsidRDefault="00013180" w:rsidP="00CB1A9B">
      <w:pPr>
        <w:spacing w:line="480" w:lineRule="auto"/>
        <w:jc w:val="both"/>
        <w:rPr>
          <w:rFonts w:ascii="Times New Roman" w:hAnsi="Times New Roman" w:cs="Times New Roman"/>
          <w:sz w:val="24"/>
          <w:szCs w:val="24"/>
        </w:rPr>
      </w:pPr>
    </w:p>
    <w:p w14:paraId="0CE4EB5E" w14:textId="77777777" w:rsidR="00CB1A9B" w:rsidRPr="00416299" w:rsidRDefault="00CB1A9B" w:rsidP="00CB1A9B">
      <w:pPr>
        <w:pStyle w:val="Heading3"/>
        <w:rPr>
          <w:rFonts w:ascii="Times New Roman" w:hAnsi="Times New Roman" w:cs="Times New Roman"/>
          <w:b/>
          <w:bCs/>
        </w:rPr>
      </w:pPr>
      <w:bookmarkStart w:id="25" w:name="_Toc144860397"/>
      <w:bookmarkStart w:id="26" w:name="_Toc144891040"/>
      <w:bookmarkStart w:id="27" w:name="_Toc145068370"/>
      <w:bookmarkStart w:id="28" w:name="_Toc145580478"/>
      <w:r w:rsidRPr="00416299">
        <w:rPr>
          <w:rFonts w:ascii="Times New Roman" w:hAnsi="Times New Roman" w:cs="Times New Roman"/>
          <w:b/>
          <w:bCs/>
          <w:color w:val="auto"/>
        </w:rPr>
        <w:t>1.5 Justification</w:t>
      </w:r>
      <w:bookmarkEnd w:id="25"/>
      <w:bookmarkEnd w:id="26"/>
      <w:bookmarkEnd w:id="27"/>
      <w:bookmarkEnd w:id="28"/>
    </w:p>
    <w:p w14:paraId="73E18823" w14:textId="6FD4D4C7" w:rsidR="009108FA" w:rsidRPr="00553C41" w:rsidRDefault="00CB1A9B" w:rsidP="009108FA">
      <w:pPr>
        <w:spacing w:line="480" w:lineRule="auto"/>
        <w:jc w:val="both"/>
        <w:rPr>
          <w:rFonts w:ascii="Times New Roman" w:hAnsi="Times New Roman" w:cs="Times New Roman"/>
          <w:sz w:val="24"/>
          <w:szCs w:val="24"/>
          <w:lang w:val="en-US"/>
        </w:rPr>
      </w:pPr>
      <w:r w:rsidRPr="004C47A1">
        <w:rPr>
          <w:rFonts w:ascii="Times New Roman" w:hAnsi="Times New Roman" w:cs="Times New Roman"/>
          <w:sz w:val="24"/>
          <w:szCs w:val="24"/>
        </w:rPr>
        <w:t>The building and integration of these sceneries for the flight simulation environment is of great relevance. This is because it has the ability to generate an immersive experience for the pilots or whoever is under training</w:t>
      </w:r>
      <w:sdt>
        <w:sdtPr>
          <w:rPr>
            <w:rFonts w:ascii="Times New Roman" w:hAnsi="Times New Roman" w:cs="Times New Roman"/>
            <w:color w:val="000000"/>
            <w:sz w:val="24"/>
            <w:szCs w:val="24"/>
          </w:rPr>
          <w:tag w:val="MENDELEY_CITATION_v3_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"/>
          <w:id w:val="1056900304"/>
          <w:placeholder>
            <w:docPart w:val="DefaultPlaceholder_-1854013440"/>
          </w:placeholder>
        </w:sdtPr>
        <w:sdtContent>
          <w:r w:rsidR="006C6D5C" w:rsidRPr="006C6D5C">
            <w:rPr>
              <w:rFonts w:ascii="Times New Roman" w:hAnsi="Times New Roman" w:cs="Times New Roman"/>
              <w:color w:val="000000"/>
              <w:sz w:val="24"/>
              <w:szCs w:val="24"/>
            </w:rPr>
            <w:t>(Latifi, 2021)</w:t>
          </w:r>
        </w:sdtContent>
      </w:sdt>
      <w:r w:rsidR="00255AC3">
        <w:rPr>
          <w:rFonts w:ascii="Times New Roman" w:hAnsi="Times New Roman" w:cs="Times New Roman"/>
          <w:sz w:val="24"/>
          <w:szCs w:val="24"/>
        </w:rPr>
        <w:t xml:space="preserve">. </w:t>
      </w:r>
      <w:r w:rsidRPr="004C47A1">
        <w:rPr>
          <w:rFonts w:ascii="Times New Roman" w:hAnsi="Times New Roman" w:cs="Times New Roman"/>
          <w:sz w:val="24"/>
          <w:szCs w:val="24"/>
        </w:rPr>
        <w:t xml:space="preserve">When using the flight simulator and viewing so many places or locations that you can recognize, it helps make one feel as though he or she were truly </w:t>
      </w:r>
      <w:r w:rsidRPr="00255AC3">
        <w:rPr>
          <w:rFonts w:ascii="Times New Roman" w:hAnsi="Times New Roman" w:cs="Times New Roman"/>
          <w:sz w:val="24"/>
          <w:szCs w:val="24"/>
        </w:rPr>
        <w:t>flying in the real environment rather than just manipulating controls in some fictitious scenery</w:t>
      </w:r>
      <w:sdt>
        <w:sdtPr>
          <w:rPr>
            <w:rFonts w:ascii="Times New Roman" w:hAnsi="Times New Roman" w:cs="Times New Roman"/>
            <w:color w:val="000000"/>
            <w:sz w:val="24"/>
            <w:szCs w:val="24"/>
          </w:rPr>
          <w:tag w:val="MENDELEY_CITATION_v3_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"/>
          <w:id w:val="-1365432310"/>
          <w:placeholder>
            <w:docPart w:val="C83A53F23C714EB48B3A0B59DCC0F2DE"/>
          </w:placeholder>
        </w:sdtPr>
        <w:sdtContent>
          <w:r w:rsidR="006C6D5C">
            <w:rPr>
              <w:rFonts w:eastAsia="Times New Roman"/>
            </w:rPr>
            <w:t>(Ramirez &amp; LaBarge, 2018)</w:t>
          </w:r>
        </w:sdtContent>
      </w:sdt>
      <w:r w:rsidRPr="004C47A1">
        <w:rPr>
          <w:rFonts w:ascii="Times New Roman" w:hAnsi="Times New Roman" w:cs="Times New Roman"/>
          <w:sz w:val="24"/>
          <w:szCs w:val="24"/>
        </w:rPr>
        <w:t>. Moreover, it also aids in building situational awareness, which is the pilot’s understanding of surroundings and their position relative to the environment.</w:t>
      </w:r>
      <w:r w:rsidRPr="004C47A1">
        <w:rPr>
          <w:rFonts w:ascii="Georgia" w:hAnsi="Georgia"/>
          <w:sz w:val="24"/>
          <w:szCs w:val="24"/>
        </w:rPr>
        <w:t xml:space="preserve">  </w:t>
      </w:r>
      <w:r w:rsidRPr="004C47A1">
        <w:rPr>
          <w:rFonts w:ascii="Times New Roman" w:hAnsi="Times New Roman" w:cs="Times New Roman"/>
          <w:sz w:val="24"/>
          <w:szCs w:val="24"/>
        </w:rPr>
        <w:t>Mental photos are pictures of the actual situation developed with the information found in the mental model that includes perceived cues</w:t>
      </w:r>
      <w:sdt>
        <w:sdtPr>
          <w:rPr>
            <w:rFonts w:ascii="Times New Roman" w:hAnsi="Times New Roman" w:cs="Times New Roman"/>
            <w:color w:val="000000"/>
            <w:sz w:val="24"/>
            <w:szCs w:val="24"/>
          </w:rPr>
          <w:tag w:val="MENDELEY_CITATION_v3_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"/>
          <w:id w:val="-634338762"/>
          <w:placeholder>
            <w:docPart w:val="C83A53F23C714EB48B3A0B59DCC0F2DE"/>
          </w:placeholder>
        </w:sdtPr>
        <w:sdtContent>
          <w:r w:rsidR="006C6D5C" w:rsidRPr="006C6D5C">
            <w:rPr>
              <w:rFonts w:ascii="Times New Roman" w:hAnsi="Times New Roman" w:cs="Times New Roman"/>
              <w:color w:val="000000"/>
              <w:sz w:val="24"/>
              <w:szCs w:val="24"/>
            </w:rPr>
            <w:t>(Jentsch et al., 2017)</w:t>
          </w:r>
        </w:sdtContent>
      </w:sdt>
      <w:r w:rsidRPr="004C47A1">
        <w:rPr>
          <w:rFonts w:ascii="Times New Roman" w:hAnsi="Times New Roman" w:cs="Times New Roman"/>
          <w:sz w:val="24"/>
          <w:szCs w:val="24"/>
        </w:rPr>
        <w:t xml:space="preserve">. </w:t>
      </w:r>
      <w:r w:rsidR="009108FA" w:rsidRPr="009108FA">
        <w:rPr>
          <w:rFonts w:ascii="Times New Roman" w:hAnsi="Times New Roman" w:cs="Times New Roman"/>
          <w:sz w:val="24"/>
          <w:szCs w:val="24"/>
          <w:lang w:val="en-US"/>
        </w:rPr>
        <w:t xml:space="preserve">Simulating in a virtual environment helps </w:t>
      </w:r>
      <w:r w:rsidR="009108FA" w:rsidRPr="00544099">
        <w:rPr>
          <w:rFonts w:ascii="Times New Roman" w:hAnsi="Times New Roman" w:cs="Times New Roman"/>
          <w:sz w:val="24"/>
          <w:szCs w:val="24"/>
          <w:lang w:val="en-US"/>
        </w:rPr>
        <w:lastRenderedPageBreak/>
        <w:t xml:space="preserve">trainees </w:t>
      </w:r>
      <w:r w:rsidR="009108FA" w:rsidRPr="00553C41">
        <w:rPr>
          <w:rFonts w:ascii="Times New Roman" w:hAnsi="Times New Roman" w:cs="Times New Roman"/>
          <w:sz w:val="24"/>
          <w:szCs w:val="24"/>
          <w:lang w:val="en-US"/>
        </w:rPr>
        <w:t>and pilots prepare for anticipative cues which helps improve flight cognition and performance</w:t>
      </w:r>
      <w:sdt>
        <w:sdtPr>
          <w:rPr>
            <w:rFonts w:ascii="Times New Roman" w:hAnsi="Times New Roman" w:cs="Times New Roman"/>
            <w:sz w:val="24"/>
            <w:szCs w:val="24"/>
            <w:lang w:val="en-US"/>
          </w:rPr>
          <w:tag w:val="MENDELEY_CITATION_v3_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"/>
          <w:id w:val="-1777241249"/>
          <w:placeholder>
            <w:docPart w:val="DefaultPlaceholder_-1854013440"/>
          </w:placeholder>
        </w:sdtPr>
        <w:sdtContent>
          <w:r w:rsidR="006C6D5C">
            <w:rPr>
              <w:rFonts w:eastAsia="Times New Roman"/>
            </w:rPr>
            <w:t>(Koglbauer &amp; Biede-Straussberger, 2021)</w:t>
          </w:r>
        </w:sdtContent>
      </w:sdt>
      <w:r w:rsidR="009108FA" w:rsidRPr="00553C41">
        <w:rPr>
          <w:rFonts w:ascii="Times New Roman" w:hAnsi="Times New Roman" w:cs="Times New Roman"/>
          <w:sz w:val="24"/>
          <w:szCs w:val="24"/>
          <w:lang w:val="en-US"/>
        </w:rPr>
        <w:t>.</w:t>
      </w:r>
    </w:p>
    <w:p w14:paraId="45261DE9" w14:textId="11E5E068" w:rsidR="00CB1A9B" w:rsidRPr="004C47A1" w:rsidRDefault="00F62D3F" w:rsidP="00255AC3">
      <w:pPr>
        <w:spacing w:line="480" w:lineRule="auto"/>
        <w:jc w:val="both"/>
        <w:rPr>
          <w:rFonts w:ascii="Times New Roman" w:hAnsi="Times New Roman" w:cs="Times New Roman"/>
          <w:sz w:val="24"/>
          <w:szCs w:val="24"/>
        </w:rPr>
      </w:pPr>
      <w:r w:rsidRPr="00F62D3F">
        <w:rPr>
          <w:rFonts w:ascii="Times New Roman" w:hAnsi="Times New Roman" w:cs="Times New Roman"/>
          <w:sz w:val="24"/>
          <w:szCs w:val="24"/>
          <w:lang w:val="en-US"/>
        </w:rPr>
        <w:t xml:space="preserve">Pictorial display screens </w:t>
      </w:r>
      <w:r w:rsidRPr="00E82DD2">
        <w:rPr>
          <w:rFonts w:ascii="Times New Roman" w:hAnsi="Times New Roman" w:cs="Times New Roman"/>
          <w:sz w:val="24"/>
          <w:szCs w:val="24"/>
          <w:lang w:val="en-US"/>
        </w:rPr>
        <w:t>significantly augment both performance and safety by elevating the level of situational awareness</w:t>
      </w:r>
      <w:sdt>
        <w:sdtPr>
          <w:rPr>
            <w:rFonts w:ascii="Times New Roman" w:hAnsi="Times New Roman" w:cs="Times New Roman"/>
            <w:sz w:val="24"/>
            <w:szCs w:val="24"/>
            <w:lang w:val="en-US"/>
          </w:rPr>
          <w:tag w:val="MENDELEY_CITATION_v3_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"/>
          <w:id w:val="1043490859"/>
          <w:placeholder>
            <w:docPart w:val="DefaultPlaceholder_-1854013440"/>
          </w:placeholder>
        </w:sdtPr>
        <w:sdtContent>
          <w:r w:rsidR="006C6D5C">
            <w:rPr>
              <w:rFonts w:eastAsia="Times New Roman"/>
            </w:rPr>
            <w:t>(Kramer &amp; Busquets, 2000)</w:t>
          </w:r>
        </w:sdtContent>
      </w:sdt>
      <w:r>
        <w:rPr>
          <w:rFonts w:ascii="Times New Roman" w:hAnsi="Times New Roman" w:cs="Times New Roman"/>
          <w:sz w:val="24"/>
          <w:szCs w:val="24"/>
        </w:rPr>
        <w:t>.</w:t>
      </w:r>
      <w:r w:rsidR="00CB1A9B" w:rsidRPr="004C47A1">
        <w:rPr>
          <w:rFonts w:ascii="Times New Roman" w:hAnsi="Times New Roman" w:cs="Times New Roman"/>
          <w:sz w:val="24"/>
          <w:szCs w:val="24"/>
        </w:rPr>
        <w:t>In addition, the pilot can use visual cues from the scenery to assist them in changing their altitude, speed, and direction and maintaining control of the aircraft while avoiding obstacles. Numerous obstacles could threaten the lives of pilots and passengers. However, with the help of carefully modelled objects in sceneries, most of these dangers can be avoided.</w:t>
      </w:r>
      <w:r w:rsidR="00CB1A9B" w:rsidRPr="004C47A1">
        <w:rPr>
          <w:rFonts w:ascii="Georgia" w:hAnsi="Georgia"/>
          <w:color w:val="2E2E2E"/>
        </w:rPr>
        <w:t xml:space="preserve"> </w:t>
      </w:r>
      <w:r w:rsidR="00CB1A9B" w:rsidRPr="004C47A1">
        <w:rPr>
          <w:rFonts w:ascii="Times New Roman" w:hAnsi="Times New Roman" w:cs="Times New Roman"/>
          <w:sz w:val="24"/>
          <w:szCs w:val="24"/>
        </w:rPr>
        <w:t xml:space="preserve">The simulation is exceptionally secure, and the occurrence of certain events can be better manipulated than in reality, but the effectiveness of simulator training depends on the similarity between the simulated and the real tasks </w:t>
      </w:r>
      <w:sdt>
        <w:sdtPr>
          <w:rPr>
            <w:rFonts w:ascii="Times New Roman" w:hAnsi="Times New Roman" w:cs="Times New Roman"/>
            <w:color w:val="000000"/>
            <w:sz w:val="24"/>
            <w:szCs w:val="24"/>
          </w:rPr>
          <w:tag w:val="MENDELEY_CITATION_v3_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"/>
          <w:id w:val="-516462318"/>
          <w:placeholder>
            <w:docPart w:val="DefaultPlaceholder_-1854013440"/>
          </w:placeholder>
        </w:sdtPr>
        <w:sdtContent>
          <w:r w:rsidR="006C6D5C" w:rsidRPr="006C6D5C">
            <w:rPr>
              <w:rFonts w:ascii="Times New Roman" w:hAnsi="Times New Roman" w:cs="Times New Roman"/>
              <w:color w:val="000000"/>
              <w:sz w:val="24"/>
              <w:szCs w:val="24"/>
            </w:rPr>
            <w:t>(Farmer et al., 2017)</w:t>
          </w:r>
        </w:sdtContent>
      </w:sdt>
      <w:r w:rsidR="00CB1A9B" w:rsidRPr="004C47A1">
        <w:rPr>
          <w:rFonts w:ascii="Times New Roman" w:hAnsi="Times New Roman" w:cs="Times New Roman"/>
          <w:sz w:val="24"/>
          <w:szCs w:val="24"/>
        </w:rPr>
        <w:t xml:space="preserve"> </w:t>
      </w:r>
    </w:p>
    <w:p w14:paraId="6256464A" w14:textId="77777777" w:rsidR="00CB1A9B" w:rsidRPr="00416299" w:rsidRDefault="00CB1A9B" w:rsidP="00CB1A9B">
      <w:pPr>
        <w:pStyle w:val="Heading3"/>
        <w:rPr>
          <w:rFonts w:ascii="Times New Roman" w:hAnsi="Times New Roman" w:cs="Times New Roman"/>
          <w:b/>
          <w:bCs/>
        </w:rPr>
      </w:pPr>
      <w:bookmarkStart w:id="29" w:name="_Toc144860398"/>
      <w:bookmarkStart w:id="30" w:name="_Toc144891041"/>
      <w:bookmarkStart w:id="31" w:name="_Toc145068371"/>
      <w:bookmarkStart w:id="32" w:name="_Toc145580479"/>
      <w:r w:rsidRPr="00416299">
        <w:rPr>
          <w:rFonts w:ascii="Times New Roman" w:hAnsi="Times New Roman" w:cs="Times New Roman"/>
          <w:b/>
          <w:bCs/>
          <w:color w:val="auto"/>
        </w:rPr>
        <w:t>1.6 Limitations of Study</w:t>
      </w:r>
      <w:bookmarkEnd w:id="29"/>
      <w:bookmarkEnd w:id="30"/>
      <w:bookmarkEnd w:id="31"/>
      <w:bookmarkEnd w:id="32"/>
    </w:p>
    <w:p w14:paraId="22D36C23" w14:textId="77777777" w:rsidR="00CB1A9B" w:rsidRPr="004C47A1" w:rsidRDefault="00CB1A9B" w:rsidP="00CB1A9B">
      <w:pPr>
        <w:pStyle w:val="ListParagraph"/>
        <w:numPr>
          <w:ilvl w:val="0"/>
          <w:numId w:val="2"/>
        </w:numPr>
        <w:spacing w:line="480" w:lineRule="auto"/>
        <w:jc w:val="both"/>
        <w:rPr>
          <w:rFonts w:ascii="Times New Roman" w:hAnsi="Times New Roman" w:cs="Times New Roman"/>
          <w:sz w:val="24"/>
          <w:szCs w:val="24"/>
        </w:rPr>
      </w:pPr>
      <w:r w:rsidRPr="004C47A1">
        <w:rPr>
          <w:rFonts w:ascii="Times New Roman" w:hAnsi="Times New Roman" w:cs="Times New Roman"/>
          <w:sz w:val="24"/>
          <w:szCs w:val="24"/>
        </w:rPr>
        <w:t>The nature of some terrains requires a huge amount of storage to be able to extract the data from the satellite since they provide extensive detail on the land. Only certain images could be extracted based on the computer storage size.</w:t>
      </w:r>
    </w:p>
    <w:p w14:paraId="23E839BB" w14:textId="77777777" w:rsidR="00CB1A9B" w:rsidRPr="004C47A1" w:rsidRDefault="00CB1A9B" w:rsidP="00CB1A9B">
      <w:pPr>
        <w:pStyle w:val="ListParagraph"/>
        <w:numPr>
          <w:ilvl w:val="0"/>
          <w:numId w:val="2"/>
        </w:numPr>
        <w:spacing w:line="480" w:lineRule="auto"/>
        <w:jc w:val="both"/>
        <w:rPr>
          <w:rFonts w:ascii="Times New Roman" w:hAnsi="Times New Roman" w:cs="Times New Roman"/>
          <w:sz w:val="24"/>
          <w:szCs w:val="24"/>
        </w:rPr>
      </w:pPr>
      <w:r w:rsidRPr="004C47A1">
        <w:rPr>
          <w:rFonts w:ascii="Times New Roman" w:hAnsi="Times New Roman" w:cs="Times New Roman"/>
          <w:sz w:val="24"/>
          <w:szCs w:val="24"/>
        </w:rPr>
        <w:t>Modelling an entire region of a country can be greatly cumbersome work in nature and will take much longer time and a greater number of people involved to be able to carry out the entire work successfully.</w:t>
      </w:r>
    </w:p>
    <w:p w14:paraId="1EFB8B8F" w14:textId="77777777" w:rsidR="00CB1A9B" w:rsidRPr="004C47A1" w:rsidRDefault="00CB1A9B" w:rsidP="00CB1A9B">
      <w:pPr>
        <w:pStyle w:val="ListParagraph"/>
        <w:numPr>
          <w:ilvl w:val="0"/>
          <w:numId w:val="2"/>
        </w:numPr>
        <w:spacing w:line="480" w:lineRule="auto"/>
        <w:jc w:val="both"/>
        <w:rPr>
          <w:rFonts w:ascii="Times New Roman" w:hAnsi="Times New Roman" w:cs="Times New Roman"/>
          <w:sz w:val="24"/>
          <w:szCs w:val="24"/>
        </w:rPr>
      </w:pPr>
      <w:r w:rsidRPr="004C47A1">
        <w:rPr>
          <w:rFonts w:ascii="Times New Roman" w:hAnsi="Times New Roman" w:cs="Times New Roman"/>
          <w:sz w:val="24"/>
          <w:szCs w:val="24"/>
        </w:rPr>
        <w:t>In finding textures for some structures of the virtual scenery, one must pay some amount of money to unlock those textures for usage in the work to make it appear realistic.</w:t>
      </w:r>
    </w:p>
    <w:p w14:paraId="3325B182" w14:textId="77777777" w:rsidR="00CB1A9B" w:rsidRPr="004C47A1" w:rsidRDefault="00CB1A9B" w:rsidP="00CB1A9B">
      <w:pPr>
        <w:pStyle w:val="ListParagraph"/>
        <w:spacing w:line="480" w:lineRule="auto"/>
        <w:jc w:val="both"/>
        <w:rPr>
          <w:rFonts w:ascii="Times New Roman" w:hAnsi="Times New Roman" w:cs="Times New Roman"/>
          <w:sz w:val="24"/>
          <w:szCs w:val="24"/>
        </w:rPr>
      </w:pPr>
    </w:p>
    <w:p w14:paraId="4817A9C8" w14:textId="77777777" w:rsidR="00CB1A9B" w:rsidRPr="004C47A1" w:rsidRDefault="00CB1A9B" w:rsidP="00CB1A9B">
      <w:pPr>
        <w:spacing w:line="480" w:lineRule="auto"/>
        <w:jc w:val="both"/>
        <w:rPr>
          <w:rFonts w:ascii="Times New Roman" w:hAnsi="Times New Roman" w:cs="Times New Roman"/>
          <w:sz w:val="24"/>
          <w:szCs w:val="24"/>
        </w:rPr>
      </w:pPr>
      <w:r w:rsidRPr="004C47A1">
        <w:rPr>
          <w:rFonts w:ascii="Times New Roman" w:hAnsi="Times New Roman" w:cs="Times New Roman"/>
          <w:sz w:val="24"/>
          <w:szCs w:val="24"/>
        </w:rPr>
        <w:t xml:space="preserve"> </w:t>
      </w:r>
    </w:p>
    <w:p w14:paraId="4DC61DAA" w14:textId="77777777" w:rsidR="00C7077C" w:rsidRPr="0038748E" w:rsidRDefault="00C7077C" w:rsidP="00C7077C">
      <w:pPr>
        <w:pStyle w:val="Heading1"/>
        <w:spacing w:line="480" w:lineRule="auto"/>
        <w:jc w:val="center"/>
        <w:rPr>
          <w:rFonts w:ascii="Times New Roman" w:hAnsi="Times New Roman" w:cs="Times New Roman"/>
          <w:b/>
          <w:bCs/>
          <w:color w:val="auto"/>
          <w:sz w:val="24"/>
          <w:szCs w:val="24"/>
        </w:rPr>
      </w:pPr>
      <w:bookmarkStart w:id="33" w:name="_Toc144377694"/>
      <w:bookmarkStart w:id="34" w:name="_Toc144860399"/>
      <w:bookmarkStart w:id="35" w:name="_Toc144891042"/>
      <w:bookmarkStart w:id="36" w:name="_Toc145068372"/>
      <w:bookmarkStart w:id="37" w:name="_Toc145580480"/>
      <w:r w:rsidRPr="0038748E">
        <w:rPr>
          <w:rFonts w:ascii="Times New Roman" w:hAnsi="Times New Roman" w:cs="Times New Roman"/>
          <w:b/>
          <w:bCs/>
          <w:color w:val="auto"/>
          <w:sz w:val="24"/>
          <w:szCs w:val="24"/>
        </w:rPr>
        <w:lastRenderedPageBreak/>
        <w:t>CHAPTER 2</w:t>
      </w:r>
      <w:bookmarkEnd w:id="33"/>
      <w:bookmarkEnd w:id="34"/>
      <w:bookmarkEnd w:id="35"/>
      <w:bookmarkEnd w:id="36"/>
      <w:bookmarkEnd w:id="37"/>
    </w:p>
    <w:p w14:paraId="75829B5A" w14:textId="45F38C46" w:rsidR="00BD1BAD" w:rsidRDefault="00C7077C" w:rsidP="00BD1BAD">
      <w:pPr>
        <w:pStyle w:val="Heading2"/>
        <w:rPr>
          <w:rFonts w:ascii="Times New Roman" w:hAnsi="Times New Roman" w:cs="Times New Roman"/>
          <w:b/>
          <w:bCs/>
          <w:color w:val="000000" w:themeColor="text1"/>
          <w:sz w:val="24"/>
          <w:szCs w:val="24"/>
        </w:rPr>
      </w:pPr>
      <w:bookmarkStart w:id="38" w:name="_Toc144860400"/>
      <w:bookmarkStart w:id="39" w:name="_Toc144891043"/>
      <w:bookmarkStart w:id="40" w:name="_Toc145068373"/>
      <w:bookmarkStart w:id="41" w:name="_Toc145580481"/>
      <w:r w:rsidRPr="00C7077C">
        <w:rPr>
          <w:rFonts w:ascii="Times New Roman" w:hAnsi="Times New Roman" w:cs="Times New Roman"/>
          <w:b/>
          <w:bCs/>
          <w:color w:val="000000" w:themeColor="text1"/>
          <w:sz w:val="24"/>
          <w:szCs w:val="24"/>
        </w:rPr>
        <w:t>THEORY (Literature Review)</w:t>
      </w:r>
      <w:bookmarkEnd w:id="38"/>
      <w:bookmarkEnd w:id="39"/>
      <w:bookmarkEnd w:id="40"/>
      <w:bookmarkEnd w:id="41"/>
    </w:p>
    <w:p w14:paraId="165043EA" w14:textId="1D8DD141" w:rsidR="00BD1BAD" w:rsidRPr="00BD1BAD" w:rsidRDefault="00795DA6" w:rsidP="00BD1BAD">
      <w:pPr>
        <w:pStyle w:val="Heading3"/>
        <w:rPr>
          <w:rFonts w:ascii="Times New Roman" w:hAnsi="Times New Roman" w:cs="Times New Roman"/>
          <w:b/>
          <w:bCs/>
          <w:color w:val="auto"/>
        </w:rPr>
      </w:pPr>
      <w:bookmarkStart w:id="42" w:name="_Toc145068374"/>
      <w:bookmarkStart w:id="43" w:name="_Toc145580482"/>
      <w:r>
        <w:rPr>
          <w:rFonts w:ascii="Times New Roman" w:hAnsi="Times New Roman" w:cs="Times New Roman"/>
          <w:b/>
          <w:bCs/>
          <w:color w:val="auto"/>
        </w:rPr>
        <w:t xml:space="preserve">2.1 </w:t>
      </w:r>
      <w:r w:rsidR="00BD1BAD" w:rsidRPr="00BD1BAD">
        <w:rPr>
          <w:rFonts w:ascii="Times New Roman" w:hAnsi="Times New Roman" w:cs="Times New Roman"/>
          <w:b/>
          <w:bCs/>
          <w:color w:val="auto"/>
        </w:rPr>
        <w:t>Importance of Modelling in Flight Simulation</w:t>
      </w:r>
      <w:bookmarkEnd w:id="42"/>
      <w:bookmarkEnd w:id="43"/>
    </w:p>
    <w:p w14:paraId="1E8014F5" w14:textId="6ABFBAE3" w:rsidR="00C7077C" w:rsidRDefault="00C7077C" w:rsidP="00C7077C">
      <w:pPr>
        <w:tabs>
          <w:tab w:val="left" w:pos="2490"/>
        </w:tabs>
        <w:spacing w:line="480" w:lineRule="auto"/>
        <w:jc w:val="both"/>
        <w:rPr>
          <w:rFonts w:ascii="Times New Roman" w:hAnsi="Times New Roman" w:cs="Times New Roman"/>
          <w:sz w:val="24"/>
          <w:szCs w:val="24"/>
        </w:rPr>
      </w:pPr>
      <w:r w:rsidRPr="0038748E">
        <w:rPr>
          <w:rFonts w:ascii="Times New Roman" w:hAnsi="Times New Roman" w:cs="Times New Roman"/>
          <w:sz w:val="24"/>
          <w:szCs w:val="24"/>
        </w:rPr>
        <w:t>Ideally, one cannot simulate an aeroplane without modelling the environment</w:t>
      </w:r>
      <w:sdt>
        <w:sdtPr>
          <w:rPr>
            <w:rFonts w:ascii="Times New Roman" w:hAnsi="Times New Roman" w:cs="Times New Roman"/>
            <w:color w:val="000000"/>
            <w:sz w:val="24"/>
            <w:szCs w:val="24"/>
          </w:rPr>
          <w:tag w:val="MENDELEY_CITATION_v3_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"/>
          <w:id w:val="-320196669"/>
          <w:placeholder>
            <w:docPart w:val="DefaultPlaceholder_-1854013440"/>
          </w:placeholder>
        </w:sdtPr>
        <w:sdtContent>
          <w:r w:rsidR="006C6D5C" w:rsidRPr="006C6D5C">
            <w:rPr>
              <w:rFonts w:ascii="Times New Roman" w:hAnsi="Times New Roman" w:cs="Times New Roman"/>
              <w:color w:val="000000"/>
              <w:sz w:val="24"/>
              <w:szCs w:val="24"/>
            </w:rPr>
            <w:t>(Banks, 2000)</w:t>
          </w:r>
        </w:sdtContent>
      </w:sdt>
      <w:r w:rsidRPr="0038748E">
        <w:rPr>
          <w:rFonts w:ascii="Times New Roman" w:hAnsi="Times New Roman" w:cs="Times New Roman"/>
          <w:sz w:val="24"/>
          <w:szCs w:val="24"/>
        </w:rPr>
        <w:t xml:space="preserve">. This is because the simulated world is one key part of the flight simulator. The virtual environment is required to provide some high level of certainty; therefore, every structure, landmark or object of the scenery must be built from a good source. Satellite imagery forms an integral part of this work. Satellite images comprise thousands of points known as pixels (short form of “picture elements”). The human eyes blend all these dots to form an image when viewed. Pixel-based classification uses image segmentation, or a “bottom-up” approach. Such algorithms start at the level of individual pixels and methodically </w:t>
      </w:r>
      <w:r w:rsidR="00DB2137" w:rsidRPr="0038748E">
        <w:rPr>
          <w:rFonts w:ascii="Times New Roman" w:hAnsi="Times New Roman" w:cs="Times New Roman"/>
          <w:sz w:val="24"/>
          <w:szCs w:val="24"/>
        </w:rPr>
        <w:t>analyse</w:t>
      </w:r>
      <w:r w:rsidRPr="0038748E">
        <w:rPr>
          <w:rFonts w:ascii="Times New Roman" w:hAnsi="Times New Roman" w:cs="Times New Roman"/>
          <w:sz w:val="24"/>
          <w:szCs w:val="24"/>
        </w:rPr>
        <w:t xml:space="preserve"> </w:t>
      </w:r>
      <w:r w:rsidR="00DB2137" w:rsidRPr="0038748E">
        <w:rPr>
          <w:rFonts w:ascii="Times New Roman" w:hAnsi="Times New Roman" w:cs="Times New Roman"/>
          <w:sz w:val="24"/>
          <w:szCs w:val="24"/>
        </w:rPr>
        <w:t>neighbouring</w:t>
      </w:r>
      <w:r w:rsidRPr="0038748E">
        <w:rPr>
          <w:rFonts w:ascii="Times New Roman" w:hAnsi="Times New Roman" w:cs="Times New Roman"/>
          <w:sz w:val="24"/>
          <w:szCs w:val="24"/>
        </w:rPr>
        <w:t xml:space="preserve"> pixels until it forms </w:t>
      </w:r>
      <w:r w:rsidR="00DB2137" w:rsidRPr="0038748E">
        <w:rPr>
          <w:rFonts w:ascii="Times New Roman" w:hAnsi="Times New Roman" w:cs="Times New Roman"/>
          <w:sz w:val="24"/>
          <w:szCs w:val="24"/>
        </w:rPr>
        <w:t>a “picture</w:t>
      </w:r>
      <w:r w:rsidRPr="0038748E">
        <w:rPr>
          <w:rFonts w:ascii="Times New Roman" w:hAnsi="Times New Roman" w:cs="Times New Roman"/>
          <w:sz w:val="24"/>
          <w:szCs w:val="24"/>
        </w:rPr>
        <w:t xml:space="preserve">” of the object(s) of </w:t>
      </w:r>
      <w:r w:rsidR="00DB2137" w:rsidRPr="0038748E">
        <w:rPr>
          <w:rFonts w:ascii="Times New Roman" w:hAnsi="Times New Roman" w:cs="Times New Roman"/>
          <w:sz w:val="24"/>
          <w:szCs w:val="24"/>
        </w:rPr>
        <w:t>interest</w:t>
      </w:r>
      <w:r w:rsidR="00DB213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"/>
          <w:id w:val="2144081171"/>
          <w:placeholder>
            <w:docPart w:val="DefaultPlaceholder_-1854013440"/>
          </w:placeholder>
        </w:sdtPr>
        <w:sdtContent>
          <w:r w:rsidR="006C6D5C" w:rsidRPr="006C6D5C">
            <w:rPr>
              <w:rFonts w:ascii="Times New Roman" w:hAnsi="Times New Roman" w:cs="Times New Roman"/>
              <w:color w:val="000000"/>
              <w:sz w:val="24"/>
              <w:szCs w:val="24"/>
            </w:rPr>
            <w:t>(Liu et al., 2019)</w:t>
          </w:r>
        </w:sdtContent>
      </w:sdt>
      <w:r>
        <w:rPr>
          <w:rFonts w:ascii="Times New Roman" w:hAnsi="Times New Roman" w:cs="Times New Roman"/>
          <w:sz w:val="24"/>
          <w:szCs w:val="24"/>
        </w:rPr>
        <w:t xml:space="preserve"> </w:t>
      </w:r>
      <w:r w:rsidRPr="0038748E">
        <w:rPr>
          <w:rFonts w:ascii="Times New Roman" w:hAnsi="Times New Roman" w:cs="Times New Roman"/>
          <w:sz w:val="24"/>
          <w:szCs w:val="24"/>
        </w:rPr>
        <w:t>.Different earth features or atmosphere features in the satellite images have different brightness values. These brightness values help identify certain features in the satellite image.</w:t>
      </w:r>
    </w:p>
    <w:p w14:paraId="1F244979" w14:textId="0B2BBAA7" w:rsidR="00BD1BAD" w:rsidRPr="00BD1BAD" w:rsidRDefault="00795DA6" w:rsidP="00BD1BAD">
      <w:pPr>
        <w:pStyle w:val="Heading3"/>
        <w:rPr>
          <w:rFonts w:ascii="Times New Roman" w:hAnsi="Times New Roman" w:cs="Times New Roman"/>
          <w:b/>
          <w:bCs/>
          <w:color w:val="auto"/>
        </w:rPr>
      </w:pPr>
      <w:bookmarkStart w:id="44" w:name="_Toc145068375"/>
      <w:bookmarkStart w:id="45" w:name="_Toc145580483"/>
      <w:r>
        <w:rPr>
          <w:rFonts w:ascii="Times New Roman" w:hAnsi="Times New Roman" w:cs="Times New Roman"/>
          <w:b/>
          <w:bCs/>
          <w:color w:val="auto"/>
        </w:rPr>
        <w:t xml:space="preserve">2.2 </w:t>
      </w:r>
      <w:r w:rsidR="00BD1BAD" w:rsidRPr="00BD1BAD">
        <w:rPr>
          <w:rFonts w:ascii="Times New Roman" w:hAnsi="Times New Roman" w:cs="Times New Roman"/>
          <w:b/>
          <w:bCs/>
          <w:color w:val="auto"/>
        </w:rPr>
        <w:t>Utilizing Satellite Imagery for Realistic Scenery</w:t>
      </w:r>
      <w:bookmarkEnd w:id="44"/>
      <w:bookmarkEnd w:id="45"/>
      <w:r w:rsidR="00BD1BAD" w:rsidRPr="00BD1BAD">
        <w:rPr>
          <w:rFonts w:ascii="Times New Roman" w:hAnsi="Times New Roman" w:cs="Times New Roman"/>
          <w:b/>
          <w:bCs/>
          <w:color w:val="auto"/>
        </w:rPr>
        <w:t xml:space="preserve"> </w:t>
      </w:r>
    </w:p>
    <w:p w14:paraId="32B0B034" w14:textId="72B1BD73" w:rsidR="00C7077C" w:rsidRPr="0038748E" w:rsidRDefault="00C7077C" w:rsidP="00C7077C">
      <w:pPr>
        <w:spacing w:line="480" w:lineRule="auto"/>
        <w:jc w:val="both"/>
        <w:rPr>
          <w:rFonts w:ascii="Times New Roman" w:hAnsi="Times New Roman" w:cs="Times New Roman"/>
          <w:sz w:val="24"/>
          <w:szCs w:val="24"/>
        </w:rPr>
      </w:pPr>
      <w:r w:rsidRPr="0038748E">
        <w:rPr>
          <w:rFonts w:ascii="Times New Roman" w:hAnsi="Times New Roman" w:cs="Times New Roman"/>
          <w:sz w:val="24"/>
          <w:szCs w:val="24"/>
        </w:rPr>
        <w:t xml:space="preserve">In addition, there is a degree of contrast between an object and its surroundings, which is very </w:t>
      </w:r>
      <w:r w:rsidR="00DB2137" w:rsidRPr="007E6165">
        <w:rPr>
          <w:rFonts w:ascii="Times New Roman" w:hAnsi="Times New Roman" w:cs="Times New Roman"/>
          <w:sz w:val="24"/>
          <w:szCs w:val="24"/>
        </w:rPr>
        <w:t xml:space="preserve">important. </w:t>
      </w:r>
      <w:r w:rsidR="00DB2137" w:rsidRPr="002709A5">
        <w:rPr>
          <w:rFonts w:ascii="Times New Roman" w:hAnsi="Times New Roman" w:cs="Times New Roman"/>
          <w:sz w:val="24"/>
          <w:szCs w:val="24"/>
        </w:rPr>
        <w:t>The</w:t>
      </w:r>
      <w:r w:rsidRPr="002709A5">
        <w:rPr>
          <w:rFonts w:ascii="Times New Roman" w:hAnsi="Times New Roman" w:cs="Times New Roman"/>
          <w:sz w:val="24"/>
          <w:szCs w:val="24"/>
        </w:rPr>
        <w:t xml:space="preserve"> greater the contrast, the easier it is to identify and distinguish between various areas and objects </w:t>
      </w:r>
      <w:sdt>
        <w:sdtPr>
          <w:rPr>
            <w:rFonts w:ascii="Times New Roman" w:hAnsi="Times New Roman" w:cs="Times New Roman"/>
            <w:color w:val="000000"/>
            <w:sz w:val="24"/>
            <w:szCs w:val="24"/>
          </w:rPr>
          <w:tag w:val="MENDELEY_CITATION_v3_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"/>
          <w:id w:val="2069219702"/>
          <w:placeholder>
            <w:docPart w:val="DefaultPlaceholder_-1854013440"/>
          </w:placeholder>
        </w:sdtPr>
        <w:sdtContent>
          <w:r w:rsidR="006C6D5C">
            <w:rPr>
              <w:rFonts w:eastAsia="Times New Roman"/>
            </w:rPr>
            <w:t>(Mustafa &amp; Yazid, 2017)</w:t>
          </w:r>
        </w:sdtContent>
      </w:sdt>
      <w:r w:rsidRPr="002709A5">
        <w:rPr>
          <w:rFonts w:ascii="Times New Roman" w:hAnsi="Times New Roman" w:cs="Times New Roman"/>
          <w:sz w:val="24"/>
          <w:szCs w:val="24"/>
        </w:rPr>
        <w:t>, in the satellite</w:t>
      </w:r>
      <w:r w:rsidRPr="0038748E">
        <w:rPr>
          <w:rFonts w:ascii="Times New Roman" w:hAnsi="Times New Roman" w:cs="Times New Roman"/>
          <w:sz w:val="24"/>
          <w:szCs w:val="24"/>
        </w:rPr>
        <w:t xml:space="preserve"> imagery. Satellite imagery can also be described in terms of resolution. Resolution refers to the size of the smallest feature that can be seen in an image. Since one pixel is the smallest element in an image, the area represented by the size of one pixel is equal to the image resolution. Each pixel represents the average brightness of the area of the earth being captured. Satellite imagery is a crucially important technology worth pursuing for evolving </w:t>
      </w:r>
      <w:r w:rsidR="00DB2137" w:rsidRPr="0038748E">
        <w:rPr>
          <w:rFonts w:ascii="Times New Roman" w:hAnsi="Times New Roman" w:cs="Times New Roman"/>
          <w:sz w:val="24"/>
          <w:szCs w:val="24"/>
        </w:rPr>
        <w:t>industries</w:t>
      </w:r>
      <w:r w:rsidR="00DB2137">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"/>
          <w:id w:val="-1241712517"/>
          <w:placeholder>
            <w:docPart w:val="DefaultPlaceholder_-1854013440"/>
          </w:placeholder>
        </w:sdtPr>
        <w:sdtContent>
          <w:r w:rsidR="006C6D5C" w:rsidRPr="006C6D5C">
            <w:rPr>
              <w:rFonts w:ascii="Times New Roman" w:hAnsi="Times New Roman" w:cs="Times New Roman"/>
              <w:color w:val="000000"/>
              <w:sz w:val="24"/>
              <w:szCs w:val="24"/>
            </w:rPr>
            <w:t>(Mayer, 1995)</w:t>
          </w:r>
        </w:sdtContent>
      </w:sdt>
      <w:r w:rsidRPr="0038748E">
        <w:rPr>
          <w:rFonts w:ascii="Times New Roman" w:hAnsi="Times New Roman" w:cs="Times New Roman"/>
          <w:sz w:val="24"/>
          <w:szCs w:val="24"/>
        </w:rPr>
        <w:t xml:space="preserve"> It refers to the process of capturing images of areas of the earth with the use of satellites orbiting the planet. The satellites being used are equipped with sensors of </w:t>
      </w:r>
      <w:r w:rsidRPr="0038748E">
        <w:rPr>
          <w:rFonts w:ascii="Times New Roman" w:hAnsi="Times New Roman" w:cs="Times New Roman"/>
          <w:sz w:val="24"/>
          <w:szCs w:val="24"/>
        </w:rPr>
        <w:lastRenderedPageBreak/>
        <w:t>various kinds for detecting visible light, microwave radiation, infrared light, and other electromagnetic radiations to craft high–resolution images. All these images are all integrated to create a visual representation of how the earth provides a perspective on geographical, climate and artificial structures.</w:t>
      </w:r>
      <w:sdt>
        <w:sdtPr>
          <w:rPr>
            <w:rFonts w:ascii="Times New Roman" w:hAnsi="Times New Roman" w:cs="Times New Roman"/>
            <w:sz w:val="24"/>
            <w:szCs w:val="24"/>
          </w:rPr>
          <w:tag w:val="MENDELEY_CITATION_v3_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"/>
          <w:id w:val="-1722275749"/>
          <w:placeholder>
            <w:docPart w:val="DefaultPlaceholder_-1854013440"/>
          </w:placeholder>
        </w:sdtPr>
        <w:sdtEndPr>
          <w:rPr>
            <w:color w:val="000000"/>
          </w:rPr>
        </w:sdtEndPr>
        <w:sdtContent>
          <w:r w:rsidR="006C6D5C">
            <w:rPr>
              <w:rFonts w:eastAsia="Times New Roman"/>
            </w:rPr>
            <w:t>(</w:t>
          </w:r>
          <w:r w:rsidR="006C6D5C">
            <w:rPr>
              <w:rFonts w:eastAsia="Times New Roman"/>
              <w:i/>
              <w:iCs/>
            </w:rPr>
            <w:t>Mapbox.Com</w:t>
          </w:r>
          <w:r w:rsidR="006C6D5C">
            <w:rPr>
              <w:rFonts w:eastAsia="Times New Roman"/>
            </w:rPr>
            <w:t>, 2010)</w:t>
          </w:r>
        </w:sdtContent>
      </w:sdt>
    </w:p>
    <w:p w14:paraId="3F649362" w14:textId="6D19E79F" w:rsidR="00C7077C" w:rsidRPr="00BD1BAD" w:rsidRDefault="00795DA6" w:rsidP="00BD1BAD">
      <w:pPr>
        <w:pStyle w:val="Heading3"/>
        <w:rPr>
          <w:rFonts w:ascii="Times New Roman" w:hAnsi="Times New Roman" w:cs="Times New Roman"/>
          <w:b/>
          <w:bCs/>
          <w:color w:val="auto"/>
        </w:rPr>
      </w:pPr>
      <w:bookmarkStart w:id="46" w:name="_Toc145068376"/>
      <w:bookmarkStart w:id="47" w:name="_Toc145580484"/>
      <w:r>
        <w:rPr>
          <w:rFonts w:ascii="Times New Roman" w:hAnsi="Times New Roman" w:cs="Times New Roman"/>
          <w:b/>
          <w:bCs/>
          <w:color w:val="auto"/>
        </w:rPr>
        <w:t xml:space="preserve">2.3 </w:t>
      </w:r>
      <w:r w:rsidR="00BD1BAD" w:rsidRPr="00BD1BAD">
        <w:rPr>
          <w:rFonts w:ascii="Times New Roman" w:hAnsi="Times New Roman" w:cs="Times New Roman"/>
          <w:b/>
          <w:bCs/>
          <w:color w:val="auto"/>
        </w:rPr>
        <w:t>Key Factors in Satellite Imagery Analysis</w:t>
      </w:r>
      <w:bookmarkEnd w:id="46"/>
      <w:bookmarkEnd w:id="47"/>
    </w:p>
    <w:p w14:paraId="491B3E98" w14:textId="402F69AC" w:rsidR="006E0D22" w:rsidRDefault="00C7077C" w:rsidP="00C7077C">
      <w:pPr>
        <w:spacing w:line="480" w:lineRule="auto"/>
        <w:jc w:val="both"/>
        <w:rPr>
          <w:rFonts w:ascii="Times New Roman" w:hAnsi="Times New Roman" w:cs="Times New Roman"/>
          <w:sz w:val="24"/>
          <w:szCs w:val="24"/>
        </w:rPr>
      </w:pPr>
      <w:r w:rsidRPr="0038748E">
        <w:rPr>
          <w:rFonts w:ascii="Times New Roman" w:hAnsi="Times New Roman" w:cs="Times New Roman"/>
          <w:sz w:val="24"/>
          <w:szCs w:val="24"/>
        </w:rPr>
        <w:t>In this work satellite images collected by Google are used. Cameras on satellites and aircrafts take these satellite and aerial images. Each image is collected at a specific date and time. These images can be collected and used as single with the specific collection.</w:t>
      </w:r>
      <w:sdt>
        <w:sdtPr>
          <w:rPr>
            <w:rFonts w:ascii="Times New Roman" w:hAnsi="Times New Roman" w:cs="Times New Roman"/>
            <w:color w:val="000000"/>
            <w:sz w:val="24"/>
            <w:szCs w:val="24"/>
          </w:rPr>
          <w:tag w:val="MENDELEY_CITATION_v3_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"/>
          <w:id w:val="-1343851692"/>
          <w:placeholder>
            <w:docPart w:val="45E18662FCEC4A47A1CAD9AEDA0C484B"/>
          </w:placeholder>
        </w:sdtPr>
        <w:sdtContent>
          <w:r w:rsidR="006C6D5C">
            <w:rPr>
              <w:rFonts w:eastAsia="Times New Roman"/>
            </w:rPr>
            <w:t>(</w:t>
          </w:r>
          <w:r w:rsidR="006C6D5C">
            <w:rPr>
              <w:rFonts w:eastAsia="Times New Roman"/>
              <w:i/>
              <w:iCs/>
            </w:rPr>
            <w:t>How Images Are Collected - Google Earth Help</w:t>
          </w:r>
          <w:r w:rsidR="006C6D5C">
            <w:rPr>
              <w:rFonts w:eastAsia="Times New Roman"/>
            </w:rPr>
            <w:t>, 2015)</w:t>
          </w:r>
        </w:sdtContent>
      </w:sdt>
      <w:r w:rsidRPr="0038748E">
        <w:rPr>
          <w:rFonts w:ascii="Times New Roman" w:hAnsi="Times New Roman" w:cs="Times New Roman"/>
          <w:sz w:val="24"/>
          <w:szCs w:val="24"/>
        </w:rPr>
        <w:t xml:space="preserve">   This is not just in term of resolution or quality but also taking into account cost effectiveness. Commercial satellites like WorldView-2 and IKONOS are known to provide extremely high resolution but turn out to be very expensive to acquire images from.</w:t>
      </w:r>
      <w:sdt>
        <w:sdtPr>
          <w:rPr>
            <w:rFonts w:ascii="Times New Roman" w:hAnsi="Times New Roman" w:cs="Times New Roman"/>
            <w:sz w:val="24"/>
            <w:szCs w:val="24"/>
          </w:rPr>
          <w:id w:val="1226950038"/>
          <w:citation/>
        </w:sdtPr>
        <w:sdtContent>
          <w:r w:rsidRPr="0038748E">
            <w:rPr>
              <w:rFonts w:ascii="Times New Roman" w:hAnsi="Times New Roman" w:cs="Times New Roman"/>
              <w:sz w:val="24"/>
              <w:szCs w:val="24"/>
            </w:rPr>
            <w:fldChar w:fldCharType="begin"/>
          </w:r>
          <w:r w:rsidRPr="0038748E">
            <w:rPr>
              <w:rFonts w:ascii="Times New Roman" w:hAnsi="Times New Roman" w:cs="Times New Roman"/>
              <w:sz w:val="24"/>
              <w:szCs w:val="24"/>
            </w:rPr>
            <w:instrText xml:space="preserve">CITATION HIG23 \l 1033 </w:instrText>
          </w:r>
          <w:r w:rsidRPr="0038748E">
            <w:rPr>
              <w:rFonts w:ascii="Times New Roman" w:hAnsi="Times New Roman" w:cs="Times New Roman"/>
              <w:sz w:val="24"/>
              <w:szCs w:val="24"/>
            </w:rPr>
            <w:fldChar w:fldCharType="separate"/>
          </w:r>
          <w:r w:rsidR="00E12456">
            <w:rPr>
              <w:rFonts w:ascii="Times New Roman" w:hAnsi="Times New Roman" w:cs="Times New Roman"/>
              <w:noProof/>
              <w:sz w:val="24"/>
              <w:szCs w:val="24"/>
            </w:rPr>
            <w:t xml:space="preserve"> </w:t>
          </w:r>
          <w:r w:rsidR="00E12456" w:rsidRPr="00E12456">
            <w:rPr>
              <w:rFonts w:ascii="Times New Roman" w:hAnsi="Times New Roman" w:cs="Times New Roman"/>
              <w:noProof/>
              <w:sz w:val="24"/>
              <w:szCs w:val="24"/>
            </w:rPr>
            <w:t>(Parikh, 2023)</w:t>
          </w:r>
          <w:r w:rsidRPr="0038748E">
            <w:rPr>
              <w:rFonts w:ascii="Times New Roman" w:hAnsi="Times New Roman" w:cs="Times New Roman"/>
              <w:sz w:val="24"/>
              <w:szCs w:val="24"/>
            </w:rPr>
            <w:fldChar w:fldCharType="end"/>
          </w:r>
        </w:sdtContent>
      </w:sdt>
      <w:r w:rsidRPr="0038748E">
        <w:rPr>
          <w:rFonts w:ascii="Times New Roman" w:hAnsi="Times New Roman" w:cs="Times New Roman"/>
          <w:sz w:val="24"/>
          <w:szCs w:val="24"/>
        </w:rPr>
        <w:t>.</w:t>
      </w:r>
      <w:r>
        <w:rPr>
          <w:rFonts w:ascii="Times New Roman" w:hAnsi="Times New Roman" w:cs="Times New Roman"/>
          <w:sz w:val="24"/>
          <w:szCs w:val="24"/>
        </w:rPr>
        <w:t xml:space="preserve"> However, obtaining images from google satellite does not cost anything at all. The only problem that might be encountered is when obtaining the images of very detailed terrain of the land which will require more memory space.</w:t>
      </w:r>
      <w:del w:id="48" w:author="Akyana Britwum" w:date="2023-09-05T10:34:00Z">
        <w:r w:rsidDel="00875660">
          <w:rPr>
            <w:rFonts w:ascii="Times New Roman" w:hAnsi="Times New Roman" w:cs="Times New Roman"/>
            <w:sz w:val="24"/>
            <w:szCs w:val="24"/>
          </w:rPr>
          <w:delText xml:space="preserve"> </w:delText>
        </w:r>
      </w:del>
      <w:r>
        <w:rPr>
          <w:rFonts w:ascii="Times New Roman" w:hAnsi="Times New Roman" w:cs="Times New Roman"/>
          <w:sz w:val="24"/>
          <w:szCs w:val="24"/>
        </w:rPr>
        <w:t xml:space="preserve"> </w:t>
      </w:r>
    </w:p>
    <w:p w14:paraId="21AE0DBE" w14:textId="49E49290" w:rsidR="00795DA6" w:rsidRPr="00795DA6" w:rsidRDefault="00795DA6" w:rsidP="00795DA6">
      <w:pPr>
        <w:pStyle w:val="Heading3"/>
        <w:rPr>
          <w:rFonts w:ascii="Times New Roman" w:hAnsi="Times New Roman" w:cs="Times New Roman"/>
          <w:b/>
          <w:bCs/>
          <w:color w:val="auto"/>
        </w:rPr>
      </w:pPr>
      <w:bookmarkStart w:id="49" w:name="_Toc145068377"/>
      <w:bookmarkStart w:id="50" w:name="_Toc145580485"/>
      <w:r>
        <w:rPr>
          <w:rFonts w:ascii="Times New Roman" w:hAnsi="Times New Roman" w:cs="Times New Roman"/>
          <w:b/>
          <w:bCs/>
          <w:color w:val="auto"/>
        </w:rPr>
        <w:t xml:space="preserve">2.4 </w:t>
      </w:r>
      <w:r w:rsidRPr="00795DA6">
        <w:rPr>
          <w:rFonts w:ascii="Times New Roman" w:hAnsi="Times New Roman" w:cs="Times New Roman"/>
          <w:b/>
          <w:bCs/>
          <w:color w:val="auto"/>
        </w:rPr>
        <w:t>Requirements for 3D modelling of Objects</w:t>
      </w:r>
      <w:bookmarkEnd w:id="49"/>
      <w:bookmarkEnd w:id="50"/>
    </w:p>
    <w:p w14:paraId="1076DDF0" w14:textId="63000DAA" w:rsidR="00C7077C" w:rsidRPr="008E7B0E" w:rsidRDefault="00C7077C" w:rsidP="00C7077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Now in the </w:t>
      </w:r>
      <w:r w:rsidR="00DB2137">
        <w:rPr>
          <w:rFonts w:ascii="Times New Roman" w:hAnsi="Times New Roman" w:cs="Times New Roman"/>
          <w:sz w:val="24"/>
          <w:szCs w:val="24"/>
        </w:rPr>
        <w:t>modelling</w:t>
      </w:r>
      <w:r>
        <w:rPr>
          <w:rFonts w:ascii="Times New Roman" w:hAnsi="Times New Roman" w:cs="Times New Roman"/>
          <w:sz w:val="24"/>
          <w:szCs w:val="24"/>
        </w:rPr>
        <w:t xml:space="preserve"> of the structures like buildings, bridges, amongst others, the open-source software are required. When using a software such as blender in mimicking the complex buildings, it starts out as a cube. </w:t>
      </w:r>
      <w:r w:rsidRPr="008E7B0E">
        <w:rPr>
          <w:rFonts w:ascii="Times New Roman" w:hAnsi="Times New Roman" w:cs="Times New Roman"/>
          <w:sz w:val="24"/>
          <w:szCs w:val="24"/>
        </w:rPr>
        <w:t>Vertices, the basic building blocks of a 3D model, join to create a mesh, which serves as the model</w:t>
      </w:r>
      <w:r>
        <w:rPr>
          <w:rFonts w:ascii="Times New Roman" w:hAnsi="Times New Roman" w:cs="Times New Roman"/>
          <w:sz w:val="24"/>
          <w:szCs w:val="24"/>
        </w:rPr>
        <w:t>’</w:t>
      </w:r>
      <w:r w:rsidRPr="008E7B0E">
        <w:rPr>
          <w:rFonts w:ascii="Times New Roman" w:hAnsi="Times New Roman" w:cs="Times New Roman"/>
          <w:sz w:val="24"/>
          <w:szCs w:val="24"/>
        </w:rPr>
        <w:t>s central structure.</w:t>
      </w:r>
      <w:r w:rsidRPr="00697BA8">
        <w:rPr>
          <w:rFonts w:ascii="Times New Roman" w:hAnsi="Times New Roman" w:cs="Times New Roman"/>
          <w:sz w:val="24"/>
          <w:szCs w:val="24"/>
        </w:rPr>
        <w:t xml:space="preserve"> </w:t>
      </w:r>
      <w:r w:rsidRPr="008E7B0E">
        <w:rPr>
          <w:rFonts w:ascii="Times New Roman" w:hAnsi="Times New Roman" w:cs="Times New Roman"/>
          <w:sz w:val="24"/>
          <w:szCs w:val="24"/>
        </w:rPr>
        <w:t>Starting with a simple shape like a cube, box, sphere, or whatever you think will work best is the most typical technique to create a 3D model. From your initial shape, you can begin shaping and perfecting it into what you want.</w:t>
      </w:r>
      <w:sdt>
        <w:sdtPr>
          <w:rPr>
            <w:rFonts w:ascii="Times New Roman" w:hAnsi="Times New Roman" w:cs="Times New Roman"/>
            <w:color w:val="000000"/>
            <w:sz w:val="24"/>
            <w:szCs w:val="24"/>
          </w:rPr>
          <w:tag w:val="MENDELEY_CITATION_v3_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"/>
          <w:id w:val="683490382"/>
          <w:placeholder>
            <w:docPart w:val="962EC0D534344089AEE576485C051F60"/>
          </w:placeholder>
        </w:sdtPr>
        <w:sdtContent>
          <w:r w:rsidR="006C6D5C">
            <w:rPr>
              <w:rFonts w:eastAsia="Times New Roman"/>
            </w:rPr>
            <w:t>(</w:t>
          </w:r>
          <w:r w:rsidR="006C6D5C">
            <w:rPr>
              <w:rFonts w:eastAsia="Times New Roman"/>
              <w:i/>
              <w:iCs/>
            </w:rPr>
            <w:t>What Is 3D Modelling and What Is It Used for? - FutureLearn</w:t>
          </w:r>
          <w:r w:rsidR="006C6D5C">
            <w:rPr>
              <w:rFonts w:eastAsia="Times New Roman"/>
            </w:rPr>
            <w:t>, 2022)</w:t>
          </w:r>
        </w:sdtContent>
      </w:sdt>
      <w:r>
        <w:rPr>
          <w:rFonts w:ascii="Times New Roman" w:hAnsi="Times New Roman" w:cs="Times New Roman"/>
          <w:sz w:val="24"/>
          <w:szCs w:val="24"/>
        </w:rPr>
        <w:t xml:space="preserve">. </w:t>
      </w:r>
      <w:r w:rsidRPr="008E7B0E">
        <w:rPr>
          <w:rFonts w:ascii="Times New Roman" w:hAnsi="Times New Roman" w:cs="Times New Roman"/>
          <w:sz w:val="24"/>
          <w:szCs w:val="24"/>
        </w:rPr>
        <w:t xml:space="preserve">The contour of the model can be altered by adjusting each point. The software uses coordinate data to pinpoint the locations of each vertical and horizontal point in relation to a reference point. </w:t>
      </w:r>
    </w:p>
    <w:p w14:paraId="3B2CF0AB" w14:textId="0D7968A3" w:rsidR="00C7077C" w:rsidRPr="008E7B0E" w:rsidRDefault="00C7077C" w:rsidP="00C7077C">
      <w:pPr>
        <w:spacing w:line="480" w:lineRule="auto"/>
        <w:jc w:val="both"/>
        <w:rPr>
          <w:rFonts w:ascii="Times New Roman" w:hAnsi="Times New Roman" w:cs="Times New Roman"/>
          <w:sz w:val="24"/>
          <w:szCs w:val="24"/>
        </w:rPr>
      </w:pPr>
      <w:r w:rsidRPr="008E7B0E">
        <w:rPr>
          <w:rFonts w:ascii="Times New Roman" w:hAnsi="Times New Roman" w:cs="Times New Roman"/>
          <w:sz w:val="24"/>
          <w:szCs w:val="24"/>
        </w:rPr>
        <w:lastRenderedPageBreak/>
        <w:t xml:space="preserve">It can be said that a greater part of mathematics is a notation of modelling for a better understanding of the world. The recent functions of simulation </w:t>
      </w:r>
      <w:r>
        <w:rPr>
          <w:rFonts w:ascii="Times New Roman" w:hAnsi="Times New Roman" w:cs="Times New Roman"/>
          <w:sz w:val="24"/>
          <w:szCs w:val="24"/>
        </w:rPr>
        <w:t>are</w:t>
      </w:r>
      <w:r w:rsidRPr="008E7B0E">
        <w:rPr>
          <w:rFonts w:ascii="Times New Roman" w:hAnsi="Times New Roman" w:cs="Times New Roman"/>
          <w:sz w:val="24"/>
          <w:szCs w:val="24"/>
        </w:rPr>
        <w:t xml:space="preserve"> to support engineering designs, validation and the assessment of prototype systems. For a flight simulator, it is very critical that model must match the </w:t>
      </w:r>
      <w:r w:rsidR="00922F28" w:rsidRPr="008E7B0E">
        <w:rPr>
          <w:rFonts w:ascii="Times New Roman" w:hAnsi="Times New Roman" w:cs="Times New Roman"/>
          <w:sz w:val="24"/>
          <w:szCs w:val="24"/>
        </w:rPr>
        <w:t>behaviour</w:t>
      </w:r>
      <w:r w:rsidRPr="008E7B0E">
        <w:rPr>
          <w:rFonts w:ascii="Times New Roman" w:hAnsi="Times New Roman" w:cs="Times New Roman"/>
          <w:sz w:val="24"/>
          <w:szCs w:val="24"/>
        </w:rPr>
        <w:t xml:space="preserve"> of the system over full operating range and under all probable conditions. For the visualization </w:t>
      </w:r>
      <w:r w:rsidR="00922F28" w:rsidRPr="008E7B0E">
        <w:rPr>
          <w:rFonts w:ascii="Times New Roman" w:hAnsi="Times New Roman" w:cs="Times New Roman"/>
          <w:sz w:val="24"/>
          <w:szCs w:val="24"/>
        </w:rPr>
        <w:t>aspect,</w:t>
      </w:r>
      <w:r w:rsidRPr="008E7B0E">
        <w:rPr>
          <w:rFonts w:ascii="Times New Roman" w:hAnsi="Times New Roman" w:cs="Times New Roman"/>
          <w:sz w:val="24"/>
          <w:szCs w:val="24"/>
        </w:rPr>
        <w:t xml:space="preserve"> which is the main focus of this </w:t>
      </w:r>
      <w:r>
        <w:rPr>
          <w:rFonts w:ascii="Times New Roman" w:hAnsi="Times New Roman" w:cs="Times New Roman"/>
          <w:sz w:val="24"/>
          <w:szCs w:val="24"/>
        </w:rPr>
        <w:t>work</w:t>
      </w:r>
      <w:r w:rsidRPr="008E7B0E">
        <w:rPr>
          <w:rFonts w:ascii="Times New Roman" w:hAnsi="Times New Roman" w:cs="Times New Roman"/>
          <w:sz w:val="24"/>
          <w:szCs w:val="24"/>
        </w:rPr>
        <w:t xml:space="preserve">, there are a </w:t>
      </w:r>
      <w:r w:rsidR="00922F28" w:rsidRPr="008E7B0E">
        <w:rPr>
          <w:rFonts w:ascii="Times New Roman" w:hAnsi="Times New Roman" w:cs="Times New Roman"/>
          <w:sz w:val="24"/>
          <w:szCs w:val="24"/>
        </w:rPr>
        <w:t>number of</w:t>
      </w:r>
      <w:r w:rsidRPr="008E7B0E">
        <w:rPr>
          <w:rFonts w:ascii="Times New Roman" w:hAnsi="Times New Roman" w:cs="Times New Roman"/>
          <w:sz w:val="24"/>
          <w:szCs w:val="24"/>
        </w:rPr>
        <w:t xml:space="preserve"> channels of real-time images such as vegetations, buildings, roads, lakes, coastline, roads and other visible objects seen from the eye-position of the pilot. Several standards exist and suites the generation of these real time pictures seen by the pilot. Each object is reduced usually reduced to </w:t>
      </w:r>
      <w:r w:rsidR="00922F28" w:rsidRPr="008E7B0E">
        <w:rPr>
          <w:rFonts w:ascii="Times New Roman" w:hAnsi="Times New Roman" w:cs="Times New Roman"/>
          <w:sz w:val="24"/>
          <w:szCs w:val="24"/>
        </w:rPr>
        <w:t>coloured</w:t>
      </w:r>
      <w:r w:rsidRPr="008E7B0E">
        <w:rPr>
          <w:rFonts w:ascii="Times New Roman" w:hAnsi="Times New Roman" w:cs="Times New Roman"/>
          <w:sz w:val="24"/>
          <w:szCs w:val="24"/>
        </w:rPr>
        <w:t xml:space="preserve"> and textured polygons generically so that ranges of detail can be obtained and displayed depending on the distance from the object. During the </w:t>
      </w:r>
      <w:r w:rsidR="00922F28" w:rsidRPr="008E7B0E">
        <w:rPr>
          <w:rFonts w:ascii="Times New Roman" w:hAnsi="Times New Roman" w:cs="Times New Roman"/>
          <w:sz w:val="24"/>
          <w:szCs w:val="24"/>
        </w:rPr>
        <w:t>manoeuvres</w:t>
      </w:r>
      <w:r w:rsidRPr="008E7B0E">
        <w:rPr>
          <w:rFonts w:ascii="Times New Roman" w:hAnsi="Times New Roman" w:cs="Times New Roman"/>
          <w:sz w:val="24"/>
          <w:szCs w:val="24"/>
        </w:rPr>
        <w:t xml:space="preserve"> of the aircraft, various orientations and the pilot eye position are computed in the equations of motion and the scene is rendered every frame, typically about 60Hz. There could be a delay depending on the imaging system between the acquisition of a new eye position and the pilot seeing the projected image. This delay, also known as visual latency, should be kept to a minimum but may reach three or four frames (four frames at 50 Hz are equal to 80 m</w:t>
      </w:r>
      <w:r>
        <w:rPr>
          <w:rFonts w:ascii="Times New Roman" w:hAnsi="Times New Roman" w:cs="Times New Roman"/>
          <w:sz w:val="24"/>
          <w:szCs w:val="24"/>
        </w:rPr>
        <w:t>/</w:t>
      </w:r>
      <w:r w:rsidRPr="008E7B0E">
        <w:rPr>
          <w:rFonts w:ascii="Times New Roman" w:hAnsi="Times New Roman" w:cs="Times New Roman"/>
          <w:sz w:val="24"/>
          <w:szCs w:val="24"/>
        </w:rPr>
        <w:t>s). The properties of the underlying graphics engine heavily influence the visual system</w:t>
      </w:r>
      <w:r>
        <w:rPr>
          <w:rFonts w:ascii="Times New Roman" w:hAnsi="Times New Roman" w:cs="Times New Roman"/>
          <w:sz w:val="24"/>
          <w:szCs w:val="24"/>
        </w:rPr>
        <w:t>’</w:t>
      </w:r>
      <w:r w:rsidRPr="008E7B0E">
        <w:rPr>
          <w:rFonts w:ascii="Times New Roman" w:hAnsi="Times New Roman" w:cs="Times New Roman"/>
          <w:sz w:val="24"/>
          <w:szCs w:val="24"/>
        </w:rPr>
        <w:t xml:space="preserve">s quality. Both the draw rate used to render polygons and the fill rate used to texture them will be constrained on a graphics card. The frame rate may go below the minimal value for a specific simulator when additional scene detail is added. Similar to the last example, if the polygon count is decreased in order to speed up rendering, the level of scene detail may drop to an intolerable level. </w:t>
      </w:r>
    </w:p>
    <w:p w14:paraId="4619979A" w14:textId="77777777" w:rsidR="00C7077C" w:rsidRPr="008E7B0E" w:rsidRDefault="00C7077C" w:rsidP="00C7077C">
      <w:pPr>
        <w:spacing w:line="480" w:lineRule="auto"/>
        <w:jc w:val="both"/>
        <w:rPr>
          <w:rFonts w:ascii="Times New Roman" w:hAnsi="Times New Roman" w:cs="Times New Roman"/>
          <w:sz w:val="24"/>
          <w:szCs w:val="24"/>
        </w:rPr>
      </w:pPr>
      <w:r w:rsidRPr="008E7B0E">
        <w:rPr>
          <w:rFonts w:ascii="Times New Roman" w:hAnsi="Times New Roman" w:cs="Times New Roman"/>
          <w:sz w:val="24"/>
          <w:szCs w:val="24"/>
        </w:rPr>
        <w:t>These values also depend on the following factors:</w:t>
      </w:r>
    </w:p>
    <w:p w14:paraId="5ED9D3B9" w14:textId="4A41EBAB" w:rsidR="00C7077C" w:rsidRPr="008E7B0E" w:rsidRDefault="00C7077C" w:rsidP="00C7077C">
      <w:pPr>
        <w:spacing w:line="480" w:lineRule="auto"/>
        <w:jc w:val="both"/>
        <w:rPr>
          <w:rFonts w:ascii="Times New Roman" w:hAnsi="Times New Roman" w:cs="Times New Roman"/>
          <w:sz w:val="24"/>
          <w:szCs w:val="24"/>
        </w:rPr>
      </w:pPr>
      <w:r w:rsidRPr="008E7B0E">
        <w:rPr>
          <w:rFonts w:ascii="Times New Roman" w:hAnsi="Times New Roman" w:cs="Times New Roman"/>
          <w:sz w:val="24"/>
          <w:szCs w:val="24"/>
        </w:rPr>
        <w:t xml:space="preserve"> • Display resolution (measured in pixels) – if the resolution is increased, the drawing rate is reduced because more pixels must be drawn per unit </w:t>
      </w:r>
      <w:r w:rsidR="00922F28" w:rsidRPr="008E7B0E">
        <w:rPr>
          <w:rFonts w:ascii="Times New Roman" w:hAnsi="Times New Roman" w:cs="Times New Roman"/>
          <w:sz w:val="24"/>
          <w:szCs w:val="24"/>
        </w:rPr>
        <w:t>area.</w:t>
      </w:r>
    </w:p>
    <w:p w14:paraId="659C45CF" w14:textId="7C173EE3" w:rsidR="00C7077C" w:rsidRPr="008E7B0E" w:rsidRDefault="00C7077C" w:rsidP="00C7077C">
      <w:pPr>
        <w:spacing w:line="480" w:lineRule="auto"/>
        <w:jc w:val="both"/>
        <w:rPr>
          <w:rFonts w:ascii="Times New Roman" w:hAnsi="Times New Roman" w:cs="Times New Roman"/>
          <w:sz w:val="24"/>
          <w:szCs w:val="24"/>
        </w:rPr>
      </w:pPr>
      <w:r w:rsidRPr="008E7B0E">
        <w:rPr>
          <w:rFonts w:ascii="Times New Roman" w:hAnsi="Times New Roman" w:cs="Times New Roman"/>
          <w:sz w:val="24"/>
          <w:szCs w:val="24"/>
        </w:rPr>
        <w:lastRenderedPageBreak/>
        <w:t xml:space="preserve"> • Display refresh rate – if the refresh rate is increased, there is less time available per frame for </w:t>
      </w:r>
      <w:r w:rsidR="00922F28" w:rsidRPr="008E7B0E">
        <w:rPr>
          <w:rFonts w:ascii="Times New Roman" w:hAnsi="Times New Roman" w:cs="Times New Roman"/>
          <w:sz w:val="24"/>
          <w:szCs w:val="24"/>
        </w:rPr>
        <w:t>rendering.</w:t>
      </w:r>
    </w:p>
    <w:p w14:paraId="372EFBBA" w14:textId="1EE8ED9D" w:rsidR="00C7077C" w:rsidRPr="008E7B0E" w:rsidRDefault="00C7077C" w:rsidP="00C7077C">
      <w:pPr>
        <w:spacing w:line="480" w:lineRule="auto"/>
        <w:jc w:val="both"/>
        <w:rPr>
          <w:rFonts w:ascii="Times New Roman" w:hAnsi="Times New Roman" w:cs="Times New Roman"/>
          <w:sz w:val="24"/>
          <w:szCs w:val="24"/>
        </w:rPr>
      </w:pPr>
      <w:r w:rsidRPr="008E7B0E">
        <w:rPr>
          <w:rFonts w:ascii="Times New Roman" w:hAnsi="Times New Roman" w:cs="Times New Roman"/>
          <w:sz w:val="24"/>
          <w:szCs w:val="24"/>
        </w:rPr>
        <w:t>• Memory access speed of the graphics frame buffer memory – every pixel must be written to the frame buffer every frame;</w:t>
      </w:r>
      <w:sdt>
        <w:sdtPr>
          <w:rPr>
            <w:rFonts w:ascii="Times New Roman" w:hAnsi="Times New Roman" w:cs="Times New Roman"/>
            <w:color w:val="000000"/>
            <w:sz w:val="24"/>
            <w:szCs w:val="24"/>
          </w:rPr>
          <w:tag w:val="MENDELEY_CITATION_v3_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"/>
          <w:id w:val="-1815476767"/>
          <w:placeholder>
            <w:docPart w:val="7461FA236CA943C8B2262A2C446C72CC"/>
          </w:placeholder>
        </w:sdtPr>
        <w:sdtContent>
          <w:r w:rsidR="006C6D5C" w:rsidRPr="006C6D5C">
            <w:rPr>
              <w:rFonts w:ascii="Times New Roman" w:hAnsi="Times New Roman" w:cs="Times New Roman"/>
              <w:color w:val="000000"/>
              <w:sz w:val="24"/>
              <w:szCs w:val="24"/>
            </w:rPr>
            <w:t>(Allerton, 2009)</w:t>
          </w:r>
        </w:sdtContent>
      </w:sdt>
    </w:p>
    <w:p w14:paraId="5C1DD7F0" w14:textId="47B85D8A" w:rsidR="00795DA6" w:rsidRPr="00795DA6" w:rsidRDefault="00795DA6" w:rsidP="00795DA6">
      <w:pPr>
        <w:pStyle w:val="Heading3"/>
        <w:rPr>
          <w:rFonts w:ascii="Times New Roman" w:hAnsi="Times New Roman" w:cs="Times New Roman"/>
          <w:b/>
          <w:bCs/>
          <w:color w:val="auto"/>
        </w:rPr>
      </w:pPr>
      <w:bookmarkStart w:id="51" w:name="_Toc145068378"/>
      <w:bookmarkStart w:id="52" w:name="_Toc145580486"/>
      <w:r>
        <w:rPr>
          <w:rFonts w:ascii="Times New Roman" w:hAnsi="Times New Roman" w:cs="Times New Roman"/>
          <w:b/>
          <w:bCs/>
          <w:color w:val="auto"/>
        </w:rPr>
        <w:t xml:space="preserve">2.5 </w:t>
      </w:r>
      <w:r w:rsidRPr="00795DA6">
        <w:rPr>
          <w:rFonts w:ascii="Times New Roman" w:hAnsi="Times New Roman" w:cs="Times New Roman"/>
          <w:b/>
          <w:bCs/>
          <w:color w:val="auto"/>
        </w:rPr>
        <w:t>Evolution Scenery Building in Flight Simulation</w:t>
      </w:r>
      <w:bookmarkEnd w:id="51"/>
      <w:bookmarkEnd w:id="52"/>
    </w:p>
    <w:p w14:paraId="207BED22" w14:textId="06BC4086" w:rsidR="00C7077C" w:rsidRDefault="00C7077C" w:rsidP="00C7077C">
      <w:pPr>
        <w:spacing w:line="480" w:lineRule="auto"/>
        <w:jc w:val="both"/>
        <w:rPr>
          <w:rFonts w:ascii="Times New Roman" w:hAnsi="Times New Roman" w:cs="Times New Roman"/>
          <w:sz w:val="24"/>
          <w:szCs w:val="24"/>
        </w:rPr>
      </w:pPr>
      <w:r w:rsidRPr="00A458E1">
        <w:rPr>
          <w:rFonts w:ascii="Times New Roman" w:hAnsi="Times New Roman" w:cs="Times New Roman"/>
          <w:sz w:val="24"/>
          <w:szCs w:val="24"/>
        </w:rPr>
        <w:t>Since the early days of computer simulation, scene</w:t>
      </w:r>
      <w:r w:rsidR="00795DA6">
        <w:rPr>
          <w:rFonts w:ascii="Times New Roman" w:hAnsi="Times New Roman" w:cs="Times New Roman"/>
          <w:sz w:val="24"/>
          <w:szCs w:val="24"/>
        </w:rPr>
        <w:t>ry</w:t>
      </w:r>
      <w:r w:rsidRPr="00A458E1">
        <w:rPr>
          <w:rFonts w:ascii="Times New Roman" w:hAnsi="Times New Roman" w:cs="Times New Roman"/>
          <w:sz w:val="24"/>
          <w:szCs w:val="24"/>
        </w:rPr>
        <w:t xml:space="preserve"> building has a long and illustrious history. In order to imitate the movements of an airplane, the first flight simulators were created in the 1920s and 1930s utilizing mechanical devices. </w:t>
      </w:r>
      <w:r w:rsidR="00C6437B">
        <w:rPr>
          <w:rFonts w:ascii="Times New Roman" w:hAnsi="Times New Roman" w:cs="Times New Roman"/>
          <w:sz w:val="24"/>
          <w:szCs w:val="24"/>
        </w:rPr>
        <w:t>Simulation and visualization although closely related mean different things.</w:t>
      </w:r>
      <w:r w:rsidR="00094CED">
        <w:rPr>
          <w:rFonts w:ascii="Times New Roman" w:hAnsi="Times New Roman" w:cs="Times New Roman"/>
          <w:sz w:val="24"/>
          <w:szCs w:val="24"/>
        </w:rPr>
        <w:t xml:space="preserve"> </w:t>
      </w:r>
      <w:r w:rsidR="00BE732E">
        <w:rPr>
          <w:rFonts w:ascii="Times New Roman" w:hAnsi="Times New Roman" w:cs="Times New Roman"/>
          <w:sz w:val="24"/>
          <w:szCs w:val="24"/>
        </w:rPr>
        <w:t>S</w:t>
      </w:r>
      <w:r w:rsidR="00BE732E" w:rsidRPr="00094CED">
        <w:rPr>
          <w:rFonts w:ascii="Times New Roman" w:hAnsi="Times New Roman" w:cs="Times New Roman"/>
          <w:sz w:val="24"/>
          <w:szCs w:val="24"/>
        </w:rPr>
        <w:t>imulation</w:t>
      </w:r>
      <w:r w:rsidR="00094CED" w:rsidRPr="00094CED">
        <w:rPr>
          <w:rFonts w:ascii="Times New Roman" w:hAnsi="Times New Roman" w:cs="Times New Roman"/>
          <w:sz w:val="24"/>
          <w:szCs w:val="24"/>
        </w:rPr>
        <w:t xml:space="preserve"> </w:t>
      </w:r>
      <w:r w:rsidR="00D03B53">
        <w:rPr>
          <w:rFonts w:ascii="Times New Roman" w:hAnsi="Times New Roman" w:cs="Times New Roman"/>
          <w:sz w:val="24"/>
          <w:szCs w:val="24"/>
        </w:rPr>
        <w:t xml:space="preserve">is </w:t>
      </w:r>
      <w:r w:rsidR="00094CED" w:rsidRPr="00094CED">
        <w:rPr>
          <w:rFonts w:ascii="Times New Roman" w:hAnsi="Times New Roman" w:cs="Times New Roman"/>
          <w:sz w:val="24"/>
          <w:szCs w:val="24"/>
        </w:rPr>
        <w:t>characterize</w:t>
      </w:r>
      <w:r w:rsidR="00D03B53">
        <w:rPr>
          <w:rFonts w:ascii="Times New Roman" w:hAnsi="Times New Roman" w:cs="Times New Roman"/>
          <w:sz w:val="24"/>
          <w:szCs w:val="24"/>
        </w:rPr>
        <w:t>d</w:t>
      </w:r>
      <w:r w:rsidR="00094CED" w:rsidRPr="00094CED">
        <w:rPr>
          <w:rFonts w:ascii="Times New Roman" w:hAnsi="Times New Roman" w:cs="Times New Roman"/>
          <w:sz w:val="24"/>
          <w:szCs w:val="24"/>
        </w:rPr>
        <w:t xml:space="preserve"> as the generation of data, while visualization is the depiction and portrayal of data</w:t>
      </w:r>
      <w:sdt>
        <w:sdtPr>
          <w:rPr>
            <w:rFonts w:ascii="Times New Roman" w:hAnsi="Times New Roman" w:cs="Times New Roman"/>
            <w:sz w:val="24"/>
            <w:szCs w:val="24"/>
          </w:rPr>
          <w:tag w:val="MENDELEY_CITATION_v3_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"/>
          <w:id w:val="827629924"/>
          <w:placeholder>
            <w:docPart w:val="DefaultPlaceholder_-1854013440"/>
          </w:placeholder>
        </w:sdtPr>
        <w:sdtContent>
          <w:r w:rsidR="006C6D5C">
            <w:rPr>
              <w:rFonts w:eastAsia="Times New Roman"/>
            </w:rPr>
            <w:t>(</w:t>
          </w:r>
          <w:r w:rsidR="006C6D5C">
            <w:rPr>
              <w:rFonts w:eastAsia="Times New Roman"/>
              <w:i/>
              <w:iCs/>
            </w:rPr>
            <w:t>Simulation vs. Visualization - What’s the Difference? - Visual Components</w:t>
          </w:r>
          <w:r w:rsidR="006C6D5C">
            <w:rPr>
              <w:rFonts w:eastAsia="Times New Roman"/>
            </w:rPr>
            <w:t>, 2017)</w:t>
          </w:r>
        </w:sdtContent>
      </w:sdt>
      <w:r w:rsidR="00094CED" w:rsidRPr="00094CED">
        <w:rPr>
          <w:rFonts w:ascii="Times New Roman" w:hAnsi="Times New Roman" w:cs="Times New Roman"/>
          <w:sz w:val="24"/>
          <w:szCs w:val="24"/>
        </w:rPr>
        <w:t>.</w:t>
      </w:r>
      <w:r w:rsidR="00C6437B">
        <w:rPr>
          <w:rFonts w:ascii="Times New Roman" w:hAnsi="Times New Roman" w:cs="Times New Roman"/>
          <w:sz w:val="24"/>
          <w:szCs w:val="24"/>
        </w:rPr>
        <w:t xml:space="preserve"> </w:t>
      </w:r>
      <w:r w:rsidRPr="00A458E1">
        <w:rPr>
          <w:rFonts w:ascii="Times New Roman" w:hAnsi="Times New Roman" w:cs="Times New Roman"/>
          <w:sz w:val="24"/>
          <w:szCs w:val="24"/>
        </w:rPr>
        <w:t xml:space="preserve">Electronic flight simulators were </w:t>
      </w:r>
      <w:r w:rsidRPr="00232C09">
        <w:rPr>
          <w:rFonts w:ascii="Times New Roman" w:hAnsi="Times New Roman" w:cs="Times New Roman"/>
          <w:sz w:val="24"/>
          <w:szCs w:val="24"/>
        </w:rPr>
        <w:t xml:space="preserve">created in the 1950s and 1960s utilizing </w:t>
      </w:r>
      <w:r w:rsidR="00D945A2" w:rsidRPr="00232C09">
        <w:rPr>
          <w:rFonts w:ascii="Times New Roman" w:hAnsi="Times New Roman" w:cs="Times New Roman"/>
          <w:sz w:val="24"/>
          <w:szCs w:val="24"/>
        </w:rPr>
        <w:t>analogue</w:t>
      </w:r>
      <w:r w:rsidRPr="00232C09">
        <w:rPr>
          <w:rFonts w:ascii="Times New Roman" w:hAnsi="Times New Roman" w:cs="Times New Roman"/>
          <w:sz w:val="24"/>
          <w:szCs w:val="24"/>
        </w:rPr>
        <w:t xml:space="preserve"> computers to replicate the </w:t>
      </w:r>
      <w:r w:rsidR="00D945A2" w:rsidRPr="00232C09">
        <w:rPr>
          <w:rFonts w:ascii="Times New Roman" w:hAnsi="Times New Roman" w:cs="Times New Roman"/>
          <w:sz w:val="24"/>
          <w:szCs w:val="24"/>
        </w:rPr>
        <w:t>behaviour</w:t>
      </w:r>
      <w:r w:rsidRPr="00232C09">
        <w:rPr>
          <w:rFonts w:ascii="Times New Roman" w:hAnsi="Times New Roman" w:cs="Times New Roman"/>
          <w:sz w:val="24"/>
          <w:szCs w:val="24"/>
        </w:rPr>
        <w:t xml:space="preserve"> of </w:t>
      </w:r>
      <w:r w:rsidRPr="00C6437B">
        <w:rPr>
          <w:rFonts w:ascii="Times New Roman" w:hAnsi="Times New Roman" w:cs="Times New Roman"/>
          <w:sz w:val="24"/>
          <w:szCs w:val="24"/>
        </w:rPr>
        <w:t xml:space="preserve">airplanes </w:t>
      </w:r>
      <w:sdt>
        <w:sdtPr>
          <w:rPr>
            <w:rFonts w:ascii="Times New Roman" w:hAnsi="Times New Roman" w:cs="Times New Roman"/>
            <w:color w:val="000000"/>
            <w:sz w:val="24"/>
            <w:szCs w:val="24"/>
          </w:rPr>
          <w:tag w:val="MENDELEY_CITATION_v3_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"/>
          <w:id w:val="1920906073"/>
          <w:placeholder>
            <w:docPart w:val="DefaultPlaceholder_-1854013440"/>
          </w:placeholder>
        </w:sdtPr>
        <w:sdtContent>
          <w:r w:rsidR="006C6D5C">
            <w:rPr>
              <w:rFonts w:eastAsia="Times New Roman"/>
            </w:rPr>
            <w:t>(Rolfe &amp; Staples, 1988)</w:t>
          </w:r>
        </w:sdtContent>
      </w:sdt>
      <w:r w:rsidR="00232C09" w:rsidRPr="00232C09">
        <w:rPr>
          <w:rFonts w:ascii="Times New Roman" w:hAnsi="Times New Roman" w:cs="Times New Roman"/>
          <w:sz w:val="24"/>
          <w:szCs w:val="24"/>
        </w:rPr>
        <w:t>.</w:t>
      </w:r>
      <w:r>
        <w:rPr>
          <w:rFonts w:ascii="Times New Roman" w:hAnsi="Times New Roman" w:cs="Times New Roman"/>
          <w:sz w:val="24"/>
          <w:szCs w:val="24"/>
        </w:rPr>
        <w:t xml:space="preserve"> </w:t>
      </w:r>
      <w:r w:rsidRPr="00A458E1">
        <w:rPr>
          <w:rFonts w:ascii="Times New Roman" w:hAnsi="Times New Roman" w:cs="Times New Roman"/>
          <w:sz w:val="24"/>
          <w:szCs w:val="24"/>
        </w:rPr>
        <w:t xml:space="preserve">Flight simulation became increasingly accessible to hobbyists and enthusiasts in the 1980s and 1990s with the advancement of personal computers. As technology advanced, there was an increased desire for more accurate and intricate scenery, which sparked the creation of tools and methods for creating scenery for flight </w:t>
      </w:r>
      <w:r w:rsidR="00D945A2" w:rsidRPr="00A458E1">
        <w:rPr>
          <w:rFonts w:ascii="Times New Roman" w:hAnsi="Times New Roman" w:cs="Times New Roman"/>
          <w:sz w:val="24"/>
          <w:szCs w:val="24"/>
        </w:rPr>
        <w:t>simulators</w:t>
      </w:r>
      <w:r w:rsidR="00D945A2">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"/>
          <w:id w:val="-5673337"/>
          <w:placeholder>
            <w:docPart w:val="DefaultPlaceholder_-1854013440"/>
          </w:placeholder>
        </w:sdtPr>
        <w:sdtContent>
          <w:r w:rsidR="006C6D5C" w:rsidRPr="006C6D5C">
            <w:rPr>
              <w:rFonts w:ascii="Times New Roman" w:hAnsi="Times New Roman" w:cs="Times New Roman"/>
              <w:color w:val="000000"/>
              <w:sz w:val="24"/>
              <w:szCs w:val="24"/>
            </w:rPr>
            <w:t>(Ray L, 2000)</w:t>
          </w:r>
        </w:sdtContent>
      </w:sdt>
      <w:r w:rsidRPr="00A458E1">
        <w:rPr>
          <w:rFonts w:ascii="Times New Roman" w:hAnsi="Times New Roman" w:cs="Times New Roman"/>
          <w:sz w:val="24"/>
          <w:szCs w:val="24"/>
        </w:rPr>
        <w:t>.</w:t>
      </w:r>
      <w:r>
        <w:rPr>
          <w:rFonts w:ascii="Times New Roman" w:hAnsi="Times New Roman" w:cs="Times New Roman"/>
          <w:sz w:val="24"/>
          <w:szCs w:val="24"/>
        </w:rPr>
        <w:t xml:space="preserve"> </w:t>
      </w:r>
      <w:r w:rsidRPr="00A458E1">
        <w:rPr>
          <w:rFonts w:ascii="Times New Roman" w:hAnsi="Times New Roman" w:cs="Times New Roman"/>
          <w:sz w:val="24"/>
          <w:szCs w:val="24"/>
        </w:rPr>
        <w:t xml:space="preserve">The Airport Development Kit (ADK), created by Bruce Artwick in the late 1980s, was one of the first tools for building scenery in flight simulators. This made it possible for users to design their own airports and other scenery elements using simple 3D </w:t>
      </w:r>
      <w:r w:rsidR="00D945A2" w:rsidRPr="00A458E1">
        <w:rPr>
          <w:rFonts w:ascii="Times New Roman" w:hAnsi="Times New Roman" w:cs="Times New Roman"/>
          <w:sz w:val="24"/>
          <w:szCs w:val="24"/>
        </w:rPr>
        <w:t>modelling</w:t>
      </w:r>
      <w:r w:rsidRPr="00A458E1">
        <w:rPr>
          <w:rFonts w:ascii="Times New Roman" w:hAnsi="Times New Roman" w:cs="Times New Roman"/>
          <w:sz w:val="24"/>
          <w:szCs w:val="24"/>
        </w:rPr>
        <w:t xml:space="preserve"> software.</w:t>
      </w:r>
    </w:p>
    <w:p w14:paraId="1B6D32C0" w14:textId="4629BB79" w:rsidR="00ED43DE" w:rsidRDefault="00C7077C" w:rsidP="00CB1A9B">
      <w:pPr>
        <w:spacing w:line="480" w:lineRule="auto"/>
        <w:jc w:val="both"/>
        <w:rPr>
          <w:rFonts w:ascii="Times New Roman" w:hAnsi="Times New Roman" w:cs="Times New Roman"/>
          <w:sz w:val="24"/>
          <w:szCs w:val="24"/>
        </w:rPr>
      </w:pPr>
      <w:r w:rsidRPr="00667CF4">
        <w:rPr>
          <w:rFonts w:ascii="Times New Roman" w:hAnsi="Times New Roman" w:cs="Times New Roman"/>
          <w:sz w:val="24"/>
          <w:szCs w:val="24"/>
        </w:rPr>
        <w:t xml:space="preserve">Today, increasingly sophisticated 3D </w:t>
      </w:r>
      <w:r w:rsidR="00D945A2" w:rsidRPr="00667CF4">
        <w:rPr>
          <w:rFonts w:ascii="Times New Roman" w:hAnsi="Times New Roman" w:cs="Times New Roman"/>
          <w:sz w:val="24"/>
          <w:szCs w:val="24"/>
        </w:rPr>
        <w:t>modelling</w:t>
      </w:r>
      <w:r w:rsidRPr="00667CF4">
        <w:rPr>
          <w:rFonts w:ascii="Times New Roman" w:hAnsi="Times New Roman" w:cs="Times New Roman"/>
          <w:sz w:val="24"/>
          <w:szCs w:val="24"/>
        </w:rPr>
        <w:t xml:space="preserve"> tools and technologies like photogrammetry are employed to produce incredibly realistic and detailed scenery in flight simulators</w:t>
      </w:r>
      <w:r w:rsidR="00D945A2">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"/>
          <w:id w:val="-396353996"/>
          <w:placeholder>
            <w:docPart w:val="DefaultPlaceholder_-1854013440"/>
          </w:placeholder>
        </w:sdtPr>
        <w:sdtContent>
          <w:r w:rsidR="006C6D5C" w:rsidRPr="006C6D5C">
            <w:rPr>
              <w:rFonts w:ascii="Times New Roman" w:hAnsi="Times New Roman" w:cs="Times New Roman"/>
              <w:color w:val="000000"/>
              <w:sz w:val="24"/>
              <w:szCs w:val="24"/>
            </w:rPr>
            <w:t>(Criminisi et al., 2005)</w:t>
          </w:r>
        </w:sdtContent>
      </w:sdt>
      <w:r w:rsidRPr="00667CF4">
        <w:rPr>
          <w:rFonts w:ascii="Times New Roman" w:hAnsi="Times New Roman" w:cs="Times New Roman"/>
          <w:sz w:val="24"/>
          <w:szCs w:val="24"/>
        </w:rPr>
        <w:t xml:space="preserve"> demonstrating how the methods and tools used to build scenery in flight simulators have continued to progress. The community for flight simulators is still alive and thriving, and people </w:t>
      </w:r>
      <w:r w:rsidRPr="00667CF4">
        <w:rPr>
          <w:rFonts w:ascii="Times New Roman" w:hAnsi="Times New Roman" w:cs="Times New Roman"/>
          <w:sz w:val="24"/>
          <w:szCs w:val="24"/>
        </w:rPr>
        <w:lastRenderedPageBreak/>
        <w:t>who are interested in making or changing the scenery for their preferred flight simulators can access a variety of tools, resources, and communities.</w:t>
      </w:r>
    </w:p>
    <w:p w14:paraId="60D105BC" w14:textId="77777777" w:rsidR="00013180" w:rsidRDefault="00013180" w:rsidP="00CB1A9B">
      <w:pPr>
        <w:spacing w:line="480" w:lineRule="auto"/>
        <w:jc w:val="both"/>
        <w:rPr>
          <w:rFonts w:ascii="Times New Roman" w:hAnsi="Times New Roman" w:cs="Times New Roman"/>
          <w:sz w:val="24"/>
          <w:szCs w:val="24"/>
        </w:rPr>
      </w:pPr>
    </w:p>
    <w:p w14:paraId="3C8AEAE3" w14:textId="77777777" w:rsidR="008F5A39" w:rsidRDefault="008F5A39" w:rsidP="00CB1A9B">
      <w:pPr>
        <w:spacing w:line="480" w:lineRule="auto"/>
        <w:jc w:val="both"/>
        <w:rPr>
          <w:rFonts w:ascii="Times New Roman" w:hAnsi="Times New Roman" w:cs="Times New Roman"/>
          <w:sz w:val="24"/>
          <w:szCs w:val="24"/>
        </w:rPr>
      </w:pPr>
    </w:p>
    <w:p w14:paraId="1A7D0953" w14:textId="77777777" w:rsidR="008F5A39" w:rsidRDefault="008F5A39" w:rsidP="00CB1A9B">
      <w:pPr>
        <w:spacing w:line="480" w:lineRule="auto"/>
        <w:jc w:val="both"/>
        <w:rPr>
          <w:rFonts w:ascii="Times New Roman" w:hAnsi="Times New Roman" w:cs="Times New Roman"/>
          <w:sz w:val="24"/>
          <w:szCs w:val="24"/>
        </w:rPr>
      </w:pPr>
    </w:p>
    <w:p w14:paraId="3B8320E9" w14:textId="77777777" w:rsidR="008F5A39" w:rsidRDefault="008F5A39" w:rsidP="00CB1A9B">
      <w:pPr>
        <w:spacing w:line="480" w:lineRule="auto"/>
        <w:jc w:val="both"/>
        <w:rPr>
          <w:rFonts w:ascii="Times New Roman" w:hAnsi="Times New Roman" w:cs="Times New Roman"/>
          <w:sz w:val="24"/>
          <w:szCs w:val="24"/>
        </w:rPr>
      </w:pPr>
    </w:p>
    <w:p w14:paraId="0E6657FF" w14:textId="77777777" w:rsidR="008F5A39" w:rsidRDefault="008F5A39" w:rsidP="00CB1A9B">
      <w:pPr>
        <w:spacing w:line="480" w:lineRule="auto"/>
        <w:jc w:val="both"/>
        <w:rPr>
          <w:rFonts w:ascii="Times New Roman" w:hAnsi="Times New Roman" w:cs="Times New Roman"/>
          <w:sz w:val="24"/>
          <w:szCs w:val="24"/>
        </w:rPr>
      </w:pPr>
    </w:p>
    <w:p w14:paraId="4A2160A9" w14:textId="77777777" w:rsidR="008F5A39" w:rsidRDefault="008F5A39" w:rsidP="00CB1A9B">
      <w:pPr>
        <w:spacing w:line="480" w:lineRule="auto"/>
        <w:jc w:val="both"/>
        <w:rPr>
          <w:rFonts w:ascii="Times New Roman" w:hAnsi="Times New Roman" w:cs="Times New Roman"/>
          <w:sz w:val="24"/>
          <w:szCs w:val="24"/>
        </w:rPr>
      </w:pPr>
    </w:p>
    <w:p w14:paraId="50B5E7D8" w14:textId="77777777" w:rsidR="008F5A39" w:rsidRDefault="008F5A39" w:rsidP="00CB1A9B">
      <w:pPr>
        <w:spacing w:line="480" w:lineRule="auto"/>
        <w:jc w:val="both"/>
        <w:rPr>
          <w:rFonts w:ascii="Times New Roman" w:hAnsi="Times New Roman" w:cs="Times New Roman"/>
          <w:sz w:val="24"/>
          <w:szCs w:val="24"/>
        </w:rPr>
      </w:pPr>
    </w:p>
    <w:p w14:paraId="54EE95B2" w14:textId="77777777" w:rsidR="008F5A39" w:rsidRDefault="008F5A39" w:rsidP="00CB1A9B">
      <w:pPr>
        <w:spacing w:line="480" w:lineRule="auto"/>
        <w:jc w:val="both"/>
        <w:rPr>
          <w:rFonts w:ascii="Times New Roman" w:hAnsi="Times New Roman" w:cs="Times New Roman"/>
          <w:sz w:val="24"/>
          <w:szCs w:val="24"/>
        </w:rPr>
      </w:pPr>
    </w:p>
    <w:p w14:paraId="1517EE49" w14:textId="77777777" w:rsidR="008F5A39" w:rsidRDefault="008F5A39" w:rsidP="00CB1A9B">
      <w:pPr>
        <w:spacing w:line="480" w:lineRule="auto"/>
        <w:jc w:val="both"/>
        <w:rPr>
          <w:rFonts w:ascii="Times New Roman" w:hAnsi="Times New Roman" w:cs="Times New Roman"/>
          <w:sz w:val="24"/>
          <w:szCs w:val="24"/>
        </w:rPr>
      </w:pPr>
    </w:p>
    <w:p w14:paraId="349462AE" w14:textId="77777777" w:rsidR="008F5A39" w:rsidRDefault="008F5A39" w:rsidP="00CB1A9B">
      <w:pPr>
        <w:spacing w:line="480" w:lineRule="auto"/>
        <w:jc w:val="both"/>
        <w:rPr>
          <w:rFonts w:ascii="Times New Roman" w:hAnsi="Times New Roman" w:cs="Times New Roman"/>
          <w:sz w:val="24"/>
          <w:szCs w:val="24"/>
        </w:rPr>
      </w:pPr>
    </w:p>
    <w:p w14:paraId="75B02D44" w14:textId="77777777" w:rsidR="008F5A39" w:rsidRDefault="008F5A39" w:rsidP="00CB1A9B">
      <w:pPr>
        <w:spacing w:line="480" w:lineRule="auto"/>
        <w:jc w:val="both"/>
        <w:rPr>
          <w:rFonts w:ascii="Times New Roman" w:hAnsi="Times New Roman" w:cs="Times New Roman"/>
          <w:sz w:val="24"/>
          <w:szCs w:val="24"/>
        </w:rPr>
      </w:pPr>
    </w:p>
    <w:p w14:paraId="18204F2B" w14:textId="77777777" w:rsidR="008F5A39" w:rsidRDefault="008F5A39" w:rsidP="00CB1A9B">
      <w:pPr>
        <w:spacing w:line="480" w:lineRule="auto"/>
        <w:jc w:val="both"/>
        <w:rPr>
          <w:rFonts w:ascii="Times New Roman" w:hAnsi="Times New Roman" w:cs="Times New Roman"/>
          <w:sz w:val="24"/>
          <w:szCs w:val="24"/>
        </w:rPr>
      </w:pPr>
    </w:p>
    <w:p w14:paraId="69567D14" w14:textId="77777777" w:rsidR="008F5A39" w:rsidRDefault="008F5A39" w:rsidP="00CB1A9B">
      <w:pPr>
        <w:spacing w:line="480" w:lineRule="auto"/>
        <w:jc w:val="both"/>
        <w:rPr>
          <w:rFonts w:ascii="Times New Roman" w:hAnsi="Times New Roman" w:cs="Times New Roman"/>
          <w:sz w:val="24"/>
          <w:szCs w:val="24"/>
        </w:rPr>
      </w:pPr>
    </w:p>
    <w:p w14:paraId="2A0D6ED4" w14:textId="77777777" w:rsidR="008F5A39" w:rsidRPr="004C47A1" w:rsidRDefault="008F5A39" w:rsidP="00CB1A9B">
      <w:pPr>
        <w:spacing w:line="480" w:lineRule="auto"/>
        <w:jc w:val="both"/>
        <w:rPr>
          <w:rFonts w:ascii="Times New Roman" w:hAnsi="Times New Roman" w:cs="Times New Roman"/>
          <w:sz w:val="24"/>
          <w:szCs w:val="24"/>
        </w:rPr>
      </w:pPr>
    </w:p>
    <w:p w14:paraId="5E8F518C" w14:textId="77777777" w:rsidR="006E0D22" w:rsidRPr="00C4508D" w:rsidRDefault="006E0D22" w:rsidP="006E0D22">
      <w:pPr>
        <w:pStyle w:val="Heading1"/>
        <w:jc w:val="center"/>
        <w:rPr>
          <w:rFonts w:ascii="Times New Roman" w:hAnsi="Times New Roman" w:cs="Times New Roman"/>
          <w:b/>
          <w:bCs/>
          <w:color w:val="auto"/>
        </w:rPr>
      </w:pPr>
      <w:bookmarkStart w:id="53" w:name="_Toc144377695"/>
      <w:bookmarkStart w:id="54" w:name="_Toc144891044"/>
      <w:bookmarkStart w:id="55" w:name="_Toc145068379"/>
      <w:bookmarkStart w:id="56" w:name="_Toc145580487"/>
      <w:r w:rsidRPr="00C4508D">
        <w:rPr>
          <w:rFonts w:ascii="Times New Roman" w:hAnsi="Times New Roman" w:cs="Times New Roman"/>
          <w:b/>
          <w:bCs/>
          <w:color w:val="auto"/>
        </w:rPr>
        <w:lastRenderedPageBreak/>
        <w:t>CHAPTER 3</w:t>
      </w:r>
      <w:bookmarkEnd w:id="53"/>
      <w:bookmarkEnd w:id="54"/>
      <w:bookmarkEnd w:id="55"/>
      <w:bookmarkEnd w:id="56"/>
    </w:p>
    <w:p w14:paraId="3B384F09" w14:textId="77777777" w:rsidR="006E0D22" w:rsidRPr="00ED43DE" w:rsidRDefault="006E0D22" w:rsidP="00ED43DE">
      <w:pPr>
        <w:pStyle w:val="Heading2"/>
        <w:rPr>
          <w:rFonts w:ascii="Times New Roman" w:hAnsi="Times New Roman" w:cs="Times New Roman"/>
          <w:b/>
          <w:bCs/>
          <w:color w:val="auto"/>
        </w:rPr>
      </w:pPr>
      <w:bookmarkStart w:id="57" w:name="_Toc144891045"/>
      <w:bookmarkStart w:id="58" w:name="_Toc145068380"/>
      <w:bookmarkStart w:id="59" w:name="_Toc145580488"/>
      <w:r w:rsidRPr="00ED43DE">
        <w:rPr>
          <w:rFonts w:ascii="Times New Roman" w:hAnsi="Times New Roman" w:cs="Times New Roman"/>
          <w:b/>
          <w:bCs/>
          <w:color w:val="auto"/>
        </w:rPr>
        <w:t>METHODOLOGY</w:t>
      </w:r>
      <w:bookmarkEnd w:id="57"/>
      <w:bookmarkEnd w:id="58"/>
      <w:bookmarkEnd w:id="59"/>
    </w:p>
    <w:p w14:paraId="7A3CEAAD" w14:textId="7AC7A39F" w:rsidR="006E0D22" w:rsidRPr="00ED43DE" w:rsidRDefault="00ED43DE" w:rsidP="00ED43DE">
      <w:pPr>
        <w:pStyle w:val="Heading3"/>
        <w:rPr>
          <w:rFonts w:ascii="Times New Roman" w:hAnsi="Times New Roman" w:cs="Times New Roman"/>
          <w:b/>
          <w:bCs/>
          <w:color w:val="auto"/>
        </w:rPr>
      </w:pPr>
      <w:bookmarkStart w:id="60" w:name="_Toc144891046"/>
      <w:bookmarkStart w:id="61" w:name="_Toc145068381"/>
      <w:bookmarkStart w:id="62" w:name="_Toc145580489"/>
      <w:r w:rsidRPr="00ED43DE">
        <w:rPr>
          <w:rFonts w:ascii="Times New Roman" w:hAnsi="Times New Roman" w:cs="Times New Roman"/>
          <w:b/>
          <w:bCs/>
          <w:color w:val="auto"/>
        </w:rPr>
        <w:t xml:space="preserve">3.1 </w:t>
      </w:r>
      <w:r w:rsidR="006E0D22" w:rsidRPr="00ED43DE">
        <w:rPr>
          <w:rFonts w:ascii="Times New Roman" w:hAnsi="Times New Roman" w:cs="Times New Roman"/>
          <w:b/>
          <w:bCs/>
          <w:color w:val="auto"/>
        </w:rPr>
        <w:t xml:space="preserve">Finding Out How Relevant This Work </w:t>
      </w:r>
      <w:bookmarkEnd w:id="60"/>
      <w:r w:rsidR="002E6B7E" w:rsidRPr="00ED43DE">
        <w:rPr>
          <w:rFonts w:ascii="Times New Roman" w:hAnsi="Times New Roman" w:cs="Times New Roman"/>
          <w:b/>
          <w:bCs/>
          <w:color w:val="auto"/>
        </w:rPr>
        <w:t>is.</w:t>
      </w:r>
      <w:bookmarkEnd w:id="61"/>
      <w:bookmarkEnd w:id="62"/>
    </w:p>
    <w:p w14:paraId="0E03E9F5" w14:textId="1E9EBDA5" w:rsidR="006E0D22" w:rsidRPr="00BC1D75" w:rsidRDefault="006E0D22" w:rsidP="006E0D22">
      <w:pPr>
        <w:pStyle w:val="NormalWeb"/>
        <w:shd w:val="clear" w:color="auto" w:fill="FFFFFF" w:themeFill="background1"/>
        <w:spacing w:before="0" w:beforeAutospacing="0" w:after="300" w:afterAutospacing="0" w:line="480" w:lineRule="auto"/>
        <w:ind w:left="360"/>
        <w:jc w:val="both"/>
      </w:pPr>
      <w:r w:rsidRPr="00BC1D75">
        <w:t xml:space="preserve">Prior to embarking on the execution </w:t>
      </w:r>
      <w:r>
        <w:t>this</w:t>
      </w:r>
      <w:r w:rsidRPr="00BC1D75">
        <w:t xml:space="preserve"> project, it was imperative that a comprehensive survey and in-depth interviews </w:t>
      </w:r>
      <w:r>
        <w:t xml:space="preserve">be conducted </w:t>
      </w:r>
      <w:r w:rsidRPr="00BC1D75">
        <w:t xml:space="preserve">to ascertain the significance of </w:t>
      </w:r>
      <w:r>
        <w:t xml:space="preserve">the </w:t>
      </w:r>
      <w:r w:rsidRPr="00BC1D75">
        <w:t xml:space="preserve">work within the aviation field. </w:t>
      </w:r>
      <w:r>
        <w:t xml:space="preserve">There is a need to </w:t>
      </w:r>
      <w:r w:rsidRPr="00BC1D75">
        <w:t>recognize</w:t>
      </w:r>
      <w:r>
        <w:t xml:space="preserve"> </w:t>
      </w:r>
      <w:r w:rsidRPr="00BC1D75">
        <w:t xml:space="preserve">that </w:t>
      </w:r>
      <w:r>
        <w:t xml:space="preserve">all </w:t>
      </w:r>
      <w:r w:rsidRPr="00BC1D75">
        <w:t>efforts would not only contribute substantially to the aviation sector but also prove highly beneficial to a multitude of students with a keen interest in this specialized domain.</w:t>
      </w:r>
      <w:r>
        <w:t xml:space="preserve"> </w:t>
      </w:r>
      <w:r w:rsidRPr="00BC1D75">
        <w:t>To accomplish this crucial preliminary step, a thorough survey targeting aerospace engineering students at the esteemed Kwame Nkrumah University of Science and Technology (KNUST)</w:t>
      </w:r>
      <w:r>
        <w:t xml:space="preserve"> needs to be initiated</w:t>
      </w:r>
      <w:r w:rsidRPr="00BC1D75">
        <w:t xml:space="preserve">. This survey </w:t>
      </w:r>
      <w:r>
        <w:t xml:space="preserve">would be </w:t>
      </w:r>
      <w:r w:rsidRPr="00BC1D75">
        <w:t xml:space="preserve">designed to gauge the perceptions, needs, and aspirations of these budding aviation enthusiasts. Through a systematic questionnaire and data collection process, insights </w:t>
      </w:r>
      <w:r>
        <w:t>would be gained from</w:t>
      </w:r>
      <w:r w:rsidRPr="00BC1D75">
        <w:t xml:space="preserve"> their academic pursuits, career aspirations, and the gaps perceived within the aviation industry's educational landscape.</w:t>
      </w:r>
      <w:r>
        <w:t xml:space="preserve"> </w:t>
      </w:r>
      <w:r w:rsidRPr="00BC1D75">
        <w:t xml:space="preserve">In tandem with </w:t>
      </w:r>
      <w:r>
        <w:t>the</w:t>
      </w:r>
      <w:r w:rsidRPr="00BC1D75">
        <w:t xml:space="preserve"> survey of the academic community, the paramount importance of consulting seasoned professionals who have firsthand experience in the aviation industry</w:t>
      </w:r>
      <w:r>
        <w:t xml:space="preserve"> would be achieved</w:t>
      </w:r>
      <w:r w:rsidRPr="00BC1D75">
        <w:t>. Therefore, a series of in-depth interviews with a select</w:t>
      </w:r>
      <w:r>
        <w:t>ed</w:t>
      </w:r>
      <w:r w:rsidRPr="00BC1D75">
        <w:t xml:space="preserve"> group of pilots, individuals whose careers are intrinsically tied to the aviation field</w:t>
      </w:r>
      <w:r>
        <w:t xml:space="preserve"> should be conducted</w:t>
      </w:r>
      <w:r w:rsidRPr="00BC1D75">
        <w:t>. These interviews w</w:t>
      </w:r>
      <w:r>
        <w:t>ill</w:t>
      </w:r>
      <w:r w:rsidRPr="00BC1D75">
        <w:t xml:space="preserve"> aim at eliciting their perspectives on the challenges and opportunities within the industry, as well as their insights into the potential areas where </w:t>
      </w:r>
      <w:r>
        <w:t>this</w:t>
      </w:r>
      <w:r w:rsidRPr="00BC1D75">
        <w:t xml:space="preserve"> work could make a meaningful impact. The invaluable responses garnered from these interviews and surveys collectively </w:t>
      </w:r>
      <w:r>
        <w:t xml:space="preserve">will provide you </w:t>
      </w:r>
      <w:r w:rsidRPr="00BC1D75">
        <w:t xml:space="preserve">with the unequivocal green light to proceed with the implementation of </w:t>
      </w:r>
      <w:r w:rsidR="00EB1B9E">
        <w:t>this</w:t>
      </w:r>
      <w:r w:rsidRPr="00BC1D75">
        <w:t xml:space="preserve"> project. They </w:t>
      </w:r>
      <w:r>
        <w:t xml:space="preserve">are </w:t>
      </w:r>
      <w:r w:rsidRPr="00BC1D75">
        <w:t xml:space="preserve">not only affirmed the relevance of </w:t>
      </w:r>
      <w:r>
        <w:t>the</w:t>
      </w:r>
      <w:r w:rsidRPr="00BC1D75">
        <w:t xml:space="preserve"> work but also underscore the tangible benefits it could bring to both aspiring aviation professionals and the broader aviation community. Armed with this substantial foundation of </w:t>
      </w:r>
      <w:r w:rsidRPr="00BC1D75">
        <w:lastRenderedPageBreak/>
        <w:t xml:space="preserve">insights and endorsements, </w:t>
      </w:r>
      <w:r>
        <w:t>a</w:t>
      </w:r>
      <w:r w:rsidRPr="00BC1D75">
        <w:t xml:space="preserve"> journey</w:t>
      </w:r>
      <w:r>
        <w:t xml:space="preserve"> was </w:t>
      </w:r>
      <w:r w:rsidRPr="00BC1D75">
        <w:t>embarked on to contribute significantly to the field of aviation and support the aspirations of countless students passionate about this dynamic and vital industry.</w:t>
      </w:r>
    </w:p>
    <w:p w14:paraId="47332043" w14:textId="77777777" w:rsidR="006E0D22" w:rsidRPr="007F4BBE" w:rsidRDefault="006E0D22" w:rsidP="006E0D22">
      <w:pPr>
        <w:pStyle w:val="ListParagraph"/>
        <w:spacing w:line="480" w:lineRule="auto"/>
        <w:jc w:val="both"/>
        <w:rPr>
          <w:rFonts w:ascii="Times New Roman" w:hAnsi="Times New Roman" w:cs="Times New Roman"/>
          <w:b/>
          <w:bCs/>
          <w:sz w:val="24"/>
          <w:szCs w:val="24"/>
        </w:rPr>
      </w:pPr>
    </w:p>
    <w:p w14:paraId="0F699664" w14:textId="659FB7FE" w:rsidR="006E0D22" w:rsidRPr="00ED43DE" w:rsidRDefault="00ED43DE" w:rsidP="00ED43DE">
      <w:pPr>
        <w:pStyle w:val="Heading3"/>
        <w:rPr>
          <w:rFonts w:ascii="Times New Roman" w:hAnsi="Times New Roman" w:cs="Times New Roman"/>
          <w:b/>
          <w:bCs/>
          <w:color w:val="auto"/>
        </w:rPr>
      </w:pPr>
      <w:bookmarkStart w:id="63" w:name="_Toc144891047"/>
      <w:bookmarkStart w:id="64" w:name="_Toc145068382"/>
      <w:bookmarkStart w:id="65" w:name="_Toc145580490"/>
      <w:r w:rsidRPr="00ED43DE">
        <w:rPr>
          <w:rFonts w:ascii="Times New Roman" w:hAnsi="Times New Roman" w:cs="Times New Roman"/>
          <w:b/>
          <w:bCs/>
          <w:color w:val="auto"/>
        </w:rPr>
        <w:t xml:space="preserve">3.2 </w:t>
      </w:r>
      <w:r w:rsidR="006E0D22" w:rsidRPr="00ED43DE">
        <w:rPr>
          <w:rFonts w:ascii="Times New Roman" w:hAnsi="Times New Roman" w:cs="Times New Roman"/>
          <w:b/>
          <w:bCs/>
          <w:color w:val="auto"/>
        </w:rPr>
        <w:t>Marking Out and Extraction of Satellite Images.</w:t>
      </w:r>
      <w:bookmarkEnd w:id="63"/>
      <w:bookmarkEnd w:id="64"/>
      <w:bookmarkEnd w:id="65"/>
    </w:p>
    <w:p w14:paraId="60BB2AF4" w14:textId="1DCC9D32" w:rsidR="006E0D22" w:rsidRPr="004A610D" w:rsidRDefault="006E0D22" w:rsidP="006E0D22">
      <w:pPr>
        <w:tabs>
          <w:tab w:val="left" w:pos="1845"/>
          <w:tab w:val="left" w:pos="7905"/>
        </w:tabs>
        <w:spacing w:before="240" w:line="480" w:lineRule="auto"/>
        <w:jc w:val="both"/>
        <w:rPr>
          <w:rFonts w:ascii="Times New Roman" w:hAnsi="Times New Roman" w:cs="Times New Roman"/>
          <w:sz w:val="24"/>
          <w:szCs w:val="24"/>
        </w:rPr>
      </w:pPr>
      <w:r>
        <w:rPr>
          <w:rFonts w:ascii="Times New Roman" w:hAnsi="Times New Roman" w:cs="Times New Roman"/>
          <w:sz w:val="24"/>
          <w:szCs w:val="24"/>
        </w:rPr>
        <w:t xml:space="preserve"> Every procedure carried out to integrate a customized scenery into the X-plane flight simulator is of high importance. This work began with the Ashanti region being marked out the Ghana map with the aid of the Ortho4XP software. Once the boarder was created around the desired area (Kumasi) to be worked upon, you then proceed to narrow down to the precise areas you choose to work on by using the zoom levels. There are a number of zoom levels available to use in Ortho4XP of which include ZL-16, ZL-17, ZL-18 and ZL-19. The particular zoom level selected for this work was the zoom level 19 (ZL-19). This is because it provides you with a higher resolution of the terrain and has the capacity to produce 256 textures which is far greater than the ones that can be provided by the aforementioned zoom levels. The zoom level 19 is usually represented by a red square which has area coverage of 0.09 km</w:t>
      </w:r>
      <w:r w:rsidR="003E6E9E" w:rsidRPr="00B1171D">
        <w:rPr>
          <w:rFonts w:ascii="Times New Roman" w:hAnsi="Times New Roman" w:cs="Times New Roman"/>
          <w:sz w:val="24"/>
          <w:szCs w:val="24"/>
          <w:vertAlign w:val="superscript"/>
        </w:rPr>
        <w:t>2</w:t>
      </w:r>
      <w:r w:rsidR="003E6E9E">
        <w:rPr>
          <w:rFonts w:ascii="Times New Roman" w:hAnsi="Times New Roman" w:cs="Times New Roman"/>
          <w:sz w:val="24"/>
          <w:szCs w:val="24"/>
          <w:vertAlign w:val="superscript"/>
        </w:rPr>
        <w:t>.</w:t>
      </w:r>
      <w:r>
        <w:rPr>
          <w:rFonts w:ascii="Times New Roman" w:hAnsi="Times New Roman" w:cs="Times New Roman"/>
          <w:sz w:val="24"/>
          <w:szCs w:val="24"/>
        </w:rPr>
        <w:t xml:space="preserve"> For the Kumasi airport area, a grid of 9 of such square zoom levels, giving us a total of 0.82</w:t>
      </w:r>
      <w:r w:rsidRPr="00B1171D">
        <w:rPr>
          <w:rFonts w:ascii="Times New Roman" w:hAnsi="Times New Roman" w:cs="Times New Roman"/>
          <w:sz w:val="24"/>
          <w:szCs w:val="24"/>
        </w:rPr>
        <w:t xml:space="preserve"> </w:t>
      </w:r>
      <w:r>
        <w:rPr>
          <w:rFonts w:ascii="Times New Roman" w:hAnsi="Times New Roman" w:cs="Times New Roman"/>
          <w:sz w:val="24"/>
          <w:szCs w:val="24"/>
        </w:rPr>
        <w:t>km</w:t>
      </w:r>
      <w:r w:rsidRPr="00B1171D">
        <w:rPr>
          <w:rFonts w:ascii="Times New Roman" w:hAnsi="Times New Roman" w:cs="Times New Roman"/>
          <w:sz w:val="24"/>
          <w:szCs w:val="24"/>
          <w:vertAlign w:val="superscript"/>
        </w:rPr>
        <w:t>2</w:t>
      </w:r>
      <w:r>
        <w:rPr>
          <w:rFonts w:ascii="Times New Roman" w:hAnsi="Times New Roman" w:cs="Times New Roman"/>
          <w:sz w:val="24"/>
          <w:szCs w:val="24"/>
        </w:rPr>
        <w:t xml:space="preserve"> all together was made. </w:t>
      </w:r>
      <w:r w:rsidRPr="004A610D">
        <w:rPr>
          <w:rFonts w:ascii="Times New Roman" w:hAnsi="Times New Roman" w:cs="Times New Roman"/>
          <w:sz w:val="24"/>
          <w:szCs w:val="24"/>
        </w:rPr>
        <w:t>Users of the Ortho4XP software are at liberty to select the specific regions and the levels of detail to generate the scenery, an immersion of flight simulation experience as well as enhancing realism. To create more accurate and realistic topography, a custom terrain mesh can be generated to in addition to the orthophotos initially generated which correspond to the real-world elevation data of the area which has been selected. In cases where a very large area is the point of focus for the scenery generation, Ortho4XP allows users to create relatively large areas by a property known as tile stitching.</w:t>
      </w:r>
    </w:p>
    <w:p w14:paraId="076BCE6D" w14:textId="01E4E319" w:rsidR="006E0D22" w:rsidRDefault="006E0D22" w:rsidP="006E0D22">
      <w:pPr>
        <w:spacing w:line="48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lastRenderedPageBreak/>
        <w:t xml:space="preserve">It was also important to include sceneries of the Kwame Nkrumah University of Science and Technology (KNUST) as well into the simulator and as such a grid of 9 squares was made once again. Moving on, the satellite images of the specific locations were extracted by making GeoTIFFs from the World Editor software.  A GeoTIFF (Geographic Tagged Information File Format) can be described as a public domain metadata standard which allows georeferencing </w:t>
      </w:r>
      <w:r w:rsidRPr="00652CFD">
        <w:rPr>
          <w:rFonts w:ascii="Times New Roman" w:hAnsi="Times New Roman" w:cs="Times New Roman"/>
          <w:sz w:val="24"/>
          <w:szCs w:val="24"/>
        </w:rPr>
        <w:t xml:space="preserve">information to be embedded within an image file. GeoTIFFs have also emerged as one of the best and </w:t>
      </w:r>
      <w:r w:rsidRPr="00486171">
        <w:rPr>
          <w:rFonts w:ascii="Times New Roman" w:hAnsi="Times New Roman" w:cs="Times New Roman"/>
          <w:sz w:val="24"/>
          <w:szCs w:val="24"/>
        </w:rPr>
        <w:t>standard image file formats also in GIS (Geographic Information System) applications worldwide</w:t>
      </w:r>
      <w:sdt>
        <w:sdtPr>
          <w:rPr>
            <w:rFonts w:ascii="Times New Roman" w:hAnsi="Times New Roman" w:cs="Times New Roman"/>
            <w:color w:val="000000"/>
            <w:sz w:val="24"/>
            <w:szCs w:val="24"/>
          </w:rPr>
          <w:tag w:val="MENDELEY_CITATION_v3_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"/>
          <w:id w:val="912125552"/>
          <w:placeholder>
            <w:docPart w:val="DefaultPlaceholder_-1854013440"/>
          </w:placeholder>
        </w:sdtPr>
        <w:sdtContent>
          <w:r w:rsidR="006C6D5C">
            <w:rPr>
              <w:rFonts w:eastAsia="Times New Roman"/>
            </w:rPr>
            <w:t>(Sazid Mahammad sazid &amp; Ramakrishnan, 2003)</w:t>
          </w:r>
        </w:sdtContent>
      </w:sdt>
      <w:r w:rsidR="00C72A24">
        <w:rPr>
          <w:rFonts w:ascii="Times New Roman" w:hAnsi="Times New Roman" w:cs="Times New Roman"/>
          <w:sz w:val="24"/>
          <w:szCs w:val="24"/>
        </w:rPr>
        <w:t xml:space="preserve"> </w:t>
      </w:r>
      <w:r w:rsidR="00C72A24">
        <w:rPr>
          <w:rFonts w:ascii="Times New Roman" w:hAnsi="Times New Roman" w:cs="Times New Roman"/>
          <w:noProof/>
          <w:color w:val="222222"/>
          <w:sz w:val="24"/>
          <w:szCs w:val="24"/>
          <w:shd w:val="clear" w:color="auto" w:fill="FFFFFF"/>
        </w:rPr>
        <w:t xml:space="preserve">. </w:t>
      </w:r>
      <w:r>
        <w:rPr>
          <w:rFonts w:ascii="Times New Roman" w:hAnsi="Times New Roman" w:cs="Times New Roman"/>
          <w:sz w:val="24"/>
          <w:szCs w:val="24"/>
          <w:shd w:val="clear" w:color="auto" w:fill="FFFFFF"/>
        </w:rPr>
        <w:t xml:space="preserve">Once the satellite images were downloaded, you open them to ascertain whether the images generated from the satellite were the desired places we selected from the map. After making sure they were represented the locations you want to work on, you continue with the work. </w:t>
      </w:r>
    </w:p>
    <w:p w14:paraId="4DDAE1C5" w14:textId="49081112" w:rsidR="006E0D22" w:rsidRPr="00ED43DE" w:rsidRDefault="00ED43DE" w:rsidP="00ED43DE">
      <w:pPr>
        <w:pStyle w:val="Heading3"/>
        <w:rPr>
          <w:rFonts w:ascii="Times New Roman" w:hAnsi="Times New Roman" w:cs="Times New Roman"/>
          <w:b/>
          <w:bCs/>
          <w:color w:val="auto"/>
          <w:shd w:val="clear" w:color="auto" w:fill="FFFFFF"/>
        </w:rPr>
      </w:pPr>
      <w:bookmarkStart w:id="66" w:name="_Toc144891048"/>
      <w:bookmarkStart w:id="67" w:name="_Toc145068383"/>
      <w:bookmarkStart w:id="68" w:name="_Toc145580491"/>
      <w:r w:rsidRPr="00ED43DE">
        <w:rPr>
          <w:rFonts w:ascii="Times New Roman" w:hAnsi="Times New Roman" w:cs="Times New Roman"/>
          <w:b/>
          <w:bCs/>
          <w:color w:val="auto"/>
          <w:shd w:val="clear" w:color="auto" w:fill="FFFFFF"/>
        </w:rPr>
        <w:t>3.</w:t>
      </w:r>
      <w:r w:rsidR="006E0D22" w:rsidRPr="00ED43DE">
        <w:rPr>
          <w:rFonts w:ascii="Times New Roman" w:hAnsi="Times New Roman" w:cs="Times New Roman"/>
          <w:b/>
          <w:bCs/>
          <w:color w:val="auto"/>
          <w:shd w:val="clear" w:color="auto" w:fill="FFFFFF"/>
        </w:rPr>
        <w:t>3</w:t>
      </w:r>
      <w:r w:rsidRPr="00ED43DE">
        <w:rPr>
          <w:rFonts w:ascii="Times New Roman" w:hAnsi="Times New Roman" w:cs="Times New Roman"/>
          <w:b/>
          <w:bCs/>
          <w:color w:val="auto"/>
          <w:shd w:val="clear" w:color="auto" w:fill="FFFFFF"/>
        </w:rPr>
        <w:t xml:space="preserve"> </w:t>
      </w:r>
      <w:r w:rsidR="006E0D22" w:rsidRPr="00ED43DE">
        <w:rPr>
          <w:rFonts w:ascii="Times New Roman" w:hAnsi="Times New Roman" w:cs="Times New Roman"/>
          <w:b/>
          <w:bCs/>
          <w:color w:val="auto"/>
          <w:shd w:val="clear" w:color="auto" w:fill="FFFFFF"/>
        </w:rPr>
        <w:t xml:space="preserve">D </w:t>
      </w:r>
      <w:r w:rsidR="003B66BA" w:rsidRPr="00ED43DE">
        <w:rPr>
          <w:rFonts w:ascii="Times New Roman" w:hAnsi="Times New Roman" w:cs="Times New Roman"/>
          <w:b/>
          <w:bCs/>
          <w:color w:val="auto"/>
          <w:shd w:val="clear" w:color="auto" w:fill="FFFFFF"/>
        </w:rPr>
        <w:t>Modelling</w:t>
      </w:r>
      <w:r w:rsidR="006E0D22" w:rsidRPr="00ED43DE">
        <w:rPr>
          <w:rFonts w:ascii="Times New Roman" w:hAnsi="Times New Roman" w:cs="Times New Roman"/>
          <w:b/>
          <w:bCs/>
          <w:color w:val="auto"/>
          <w:shd w:val="clear" w:color="auto" w:fill="FFFFFF"/>
        </w:rPr>
        <w:t xml:space="preserve"> of satellite images.</w:t>
      </w:r>
      <w:bookmarkEnd w:id="66"/>
      <w:bookmarkEnd w:id="67"/>
      <w:bookmarkEnd w:id="68"/>
    </w:p>
    <w:p w14:paraId="611428EB" w14:textId="7AAA4B4C" w:rsidR="006E0D22" w:rsidRDefault="006E0D22" w:rsidP="006E0D22">
      <w:pPr>
        <w:spacing w:line="480" w:lineRule="auto"/>
        <w:jc w:val="both"/>
        <w:rPr>
          <w:rFonts w:ascii="Times New Roman" w:hAnsi="Times New Roman" w:cs="Times New Roman"/>
          <w:sz w:val="24"/>
          <w:szCs w:val="24"/>
        </w:rPr>
      </w:pPr>
      <w:r>
        <w:rPr>
          <w:rFonts w:ascii="Times New Roman" w:hAnsi="Times New Roman" w:cs="Times New Roman"/>
          <w:sz w:val="24"/>
          <w:szCs w:val="24"/>
          <w:shd w:val="clear" w:color="auto" w:fill="FFFFFF"/>
        </w:rPr>
        <w:t xml:space="preserve">Now, the satellite images were imported into </w:t>
      </w:r>
      <w:r>
        <w:rPr>
          <w:rFonts w:ascii="Times New Roman" w:hAnsi="Times New Roman" w:cs="Times New Roman"/>
          <w:sz w:val="24"/>
          <w:szCs w:val="24"/>
        </w:rPr>
        <w:t xml:space="preserve">the World Editor (WED) software where the 3D </w:t>
      </w:r>
      <w:r w:rsidR="003B66BA">
        <w:rPr>
          <w:rFonts w:ascii="Times New Roman" w:hAnsi="Times New Roman" w:cs="Times New Roman"/>
          <w:sz w:val="24"/>
          <w:szCs w:val="24"/>
        </w:rPr>
        <w:t>modelling</w:t>
      </w:r>
      <w:r>
        <w:rPr>
          <w:rFonts w:ascii="Times New Roman" w:hAnsi="Times New Roman" w:cs="Times New Roman"/>
          <w:sz w:val="24"/>
          <w:szCs w:val="24"/>
        </w:rPr>
        <w:t xml:space="preserve"> of the various components of the virtual environment begins. You begin the 3d </w:t>
      </w:r>
      <w:r w:rsidR="003B66BA">
        <w:rPr>
          <w:rFonts w:ascii="Times New Roman" w:hAnsi="Times New Roman" w:cs="Times New Roman"/>
          <w:sz w:val="24"/>
          <w:szCs w:val="24"/>
        </w:rPr>
        <w:t>modelling</w:t>
      </w:r>
      <w:r>
        <w:rPr>
          <w:rFonts w:ascii="Times New Roman" w:hAnsi="Times New Roman" w:cs="Times New Roman"/>
          <w:sz w:val="24"/>
          <w:szCs w:val="24"/>
        </w:rPr>
        <w:t xml:space="preserve"> work with the airport area first since that aspect is of great importance with regards to this work. It was initiated by importing airport data from the internet. The airport data is file obtained to aid in proper </w:t>
      </w:r>
      <w:r w:rsidR="003B66BA">
        <w:rPr>
          <w:rFonts w:ascii="Times New Roman" w:hAnsi="Times New Roman" w:cs="Times New Roman"/>
          <w:sz w:val="24"/>
          <w:szCs w:val="24"/>
        </w:rPr>
        <w:t>modelling</w:t>
      </w:r>
      <w:r>
        <w:rPr>
          <w:rFonts w:ascii="Times New Roman" w:hAnsi="Times New Roman" w:cs="Times New Roman"/>
          <w:sz w:val="24"/>
          <w:szCs w:val="24"/>
        </w:rPr>
        <w:t xml:space="preserve"> because it has details of the runway, taxiway, airport lightening and many other important details needed for the airport to be well represented. Once the airport data was obtained, the runway was then </w:t>
      </w:r>
      <w:r w:rsidR="003B66BA">
        <w:rPr>
          <w:rFonts w:ascii="Times New Roman" w:hAnsi="Times New Roman" w:cs="Times New Roman"/>
          <w:sz w:val="24"/>
          <w:szCs w:val="24"/>
        </w:rPr>
        <w:t>modelled</w:t>
      </w:r>
      <w:r>
        <w:rPr>
          <w:rFonts w:ascii="Times New Roman" w:hAnsi="Times New Roman" w:cs="Times New Roman"/>
          <w:sz w:val="24"/>
          <w:szCs w:val="24"/>
        </w:rPr>
        <w:t xml:space="preserve"> in the world editor to look just like the actual one at the Kumasi airport. The taxiway was also worked upon and structured to resemble the real taxiway. The nature of the vegetation around the airport was also taken into account and </w:t>
      </w:r>
      <w:r w:rsidR="003B66BA">
        <w:rPr>
          <w:rFonts w:ascii="Times New Roman" w:hAnsi="Times New Roman" w:cs="Times New Roman"/>
          <w:sz w:val="24"/>
          <w:szCs w:val="24"/>
        </w:rPr>
        <w:t>modelled</w:t>
      </w:r>
      <w:r>
        <w:rPr>
          <w:rFonts w:ascii="Times New Roman" w:hAnsi="Times New Roman" w:cs="Times New Roman"/>
          <w:sz w:val="24"/>
          <w:szCs w:val="24"/>
        </w:rPr>
        <w:t xml:space="preserve"> as such. The control tower of the airport was also built in like manner and form. The car park was well </w:t>
      </w:r>
      <w:r w:rsidR="002E6B7E">
        <w:rPr>
          <w:rFonts w:ascii="Times New Roman" w:hAnsi="Times New Roman" w:cs="Times New Roman"/>
          <w:sz w:val="24"/>
          <w:szCs w:val="24"/>
        </w:rPr>
        <w:t>represented,</w:t>
      </w:r>
      <w:r>
        <w:rPr>
          <w:rFonts w:ascii="Times New Roman" w:hAnsi="Times New Roman" w:cs="Times New Roman"/>
          <w:sz w:val="24"/>
          <w:szCs w:val="24"/>
        </w:rPr>
        <w:t xml:space="preserve"> and the transit lounge was also added to the structures being modelled in that area as well. The nature the soil around the airport was also made to mimic the sand at the Kumasi </w:t>
      </w:r>
      <w:r>
        <w:rPr>
          <w:rFonts w:ascii="Times New Roman" w:hAnsi="Times New Roman" w:cs="Times New Roman"/>
          <w:sz w:val="24"/>
          <w:szCs w:val="24"/>
        </w:rPr>
        <w:lastRenderedPageBreak/>
        <w:t xml:space="preserve">airport area.  This process continued for a lot of structures that could be found at the airport to give an accurate representation of the place. </w:t>
      </w:r>
    </w:p>
    <w:p w14:paraId="5D729DDB" w14:textId="740B0ED8" w:rsidR="006E0D22" w:rsidRDefault="006E0D22" w:rsidP="00ED43D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Once the work being done at the airport was completed, the second selected area which is the Kwame Nkrumah University of Science and Technology was worked on. Over here some of the buildings had a nature which was quite different from usual and as such they had to be specially </w:t>
      </w:r>
      <w:r w:rsidR="00ED43DE">
        <w:rPr>
          <w:rFonts w:ascii="Times New Roman" w:hAnsi="Times New Roman" w:cs="Times New Roman"/>
          <w:sz w:val="24"/>
          <w:szCs w:val="24"/>
        </w:rPr>
        <w:t>modelled</w:t>
      </w:r>
      <w:r>
        <w:rPr>
          <w:rFonts w:ascii="Times New Roman" w:hAnsi="Times New Roman" w:cs="Times New Roman"/>
          <w:sz w:val="24"/>
          <w:szCs w:val="24"/>
        </w:rPr>
        <w:t xml:space="preserve"> in the blender 3D editing software. For the campus modelling, the College of Science building was tackled </w:t>
      </w:r>
      <w:r w:rsidR="004205BE">
        <w:rPr>
          <w:rFonts w:ascii="Times New Roman" w:hAnsi="Times New Roman" w:cs="Times New Roman"/>
          <w:sz w:val="24"/>
          <w:szCs w:val="24"/>
        </w:rPr>
        <w:t>first,</w:t>
      </w:r>
      <w:r>
        <w:rPr>
          <w:rFonts w:ascii="Times New Roman" w:hAnsi="Times New Roman" w:cs="Times New Roman"/>
          <w:sz w:val="24"/>
          <w:szCs w:val="24"/>
        </w:rPr>
        <w:t xml:space="preserve"> and the pictures obtained from google earth and also the Campus 3d virtual tour to see exactly how the building was and started its extrusion. The solid figure of the buildings in college of science was built first and after that was done, </w:t>
      </w:r>
      <w:r w:rsidR="003B66BA">
        <w:rPr>
          <w:rFonts w:ascii="Times New Roman" w:hAnsi="Times New Roman" w:cs="Times New Roman"/>
          <w:sz w:val="24"/>
          <w:szCs w:val="24"/>
        </w:rPr>
        <w:t>colour</w:t>
      </w:r>
      <w:r>
        <w:rPr>
          <w:rFonts w:ascii="Times New Roman" w:hAnsi="Times New Roman" w:cs="Times New Roman"/>
          <w:sz w:val="24"/>
          <w:szCs w:val="24"/>
        </w:rPr>
        <w:t xml:space="preserve"> textures that resemble that of the paint used on the actual walls of these buildings were obtained for the building’s painting. Moving on, these textures were applied on the solid figure to see how they come out and once that was completed, you then ensure that the representation was well done before baking all the textures unto the final building.</w:t>
      </w:r>
    </w:p>
    <w:p w14:paraId="111EB646" w14:textId="3166C254" w:rsidR="006E0D22" w:rsidRPr="00ED43DE" w:rsidRDefault="00ED43DE" w:rsidP="00ED43DE">
      <w:pPr>
        <w:pStyle w:val="Heading3"/>
        <w:rPr>
          <w:rFonts w:ascii="Times New Roman" w:hAnsi="Times New Roman" w:cs="Times New Roman"/>
          <w:b/>
          <w:bCs/>
          <w:color w:val="auto"/>
        </w:rPr>
      </w:pPr>
      <w:bookmarkStart w:id="69" w:name="_Toc144891049"/>
      <w:bookmarkStart w:id="70" w:name="_Toc145068384"/>
      <w:bookmarkStart w:id="71" w:name="_Toc145580492"/>
      <w:r w:rsidRPr="00ED43DE">
        <w:rPr>
          <w:rFonts w:ascii="Times New Roman" w:hAnsi="Times New Roman" w:cs="Times New Roman"/>
          <w:b/>
          <w:bCs/>
          <w:color w:val="auto"/>
        </w:rPr>
        <w:t xml:space="preserve">3.4 </w:t>
      </w:r>
      <w:r w:rsidR="006E0D22" w:rsidRPr="00ED43DE">
        <w:rPr>
          <w:rFonts w:ascii="Times New Roman" w:hAnsi="Times New Roman" w:cs="Times New Roman"/>
          <w:b/>
          <w:bCs/>
          <w:color w:val="auto"/>
        </w:rPr>
        <w:t>Examining the geometric optics in relation to the scenery environment built.</w:t>
      </w:r>
      <w:bookmarkEnd w:id="69"/>
      <w:bookmarkEnd w:id="70"/>
      <w:bookmarkEnd w:id="71"/>
      <w:r w:rsidR="006E0D22" w:rsidRPr="00ED43DE">
        <w:rPr>
          <w:rFonts w:ascii="Times New Roman" w:hAnsi="Times New Roman" w:cs="Times New Roman"/>
          <w:b/>
          <w:bCs/>
          <w:color w:val="auto"/>
        </w:rPr>
        <w:t xml:space="preserve"> </w:t>
      </w:r>
    </w:p>
    <w:p w14:paraId="62435B7E" w14:textId="16AEB85F" w:rsidR="006E0D22" w:rsidRPr="00F35FA9" w:rsidRDefault="006E0D22" w:rsidP="006E0D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Lighting is considered to be one essential aspect of this particular work. How the various objects of the virtual environment appear has so much to do with how they interact with the light that falls on them. Initially when the buildings are being </w:t>
      </w:r>
      <w:r w:rsidR="00ED43DE">
        <w:rPr>
          <w:rFonts w:ascii="Times New Roman" w:hAnsi="Times New Roman" w:cs="Times New Roman"/>
          <w:sz w:val="24"/>
          <w:szCs w:val="24"/>
        </w:rPr>
        <w:t>modelled</w:t>
      </w:r>
      <w:r>
        <w:rPr>
          <w:rFonts w:ascii="Times New Roman" w:hAnsi="Times New Roman" w:cs="Times New Roman"/>
          <w:sz w:val="24"/>
          <w:szCs w:val="24"/>
        </w:rPr>
        <w:t xml:space="preserve"> or structured, the lighting is disabled because it is of less importance at that moment but when it is time for the designing and rendering of the 3D scenery, the light can alter so much and infuse a good amount of realism in the scenery representation. The blender software makes three different types of lighting available: sun, point and spot.  Point light gives off light in all directions and can be of great relevance in scenes with a small light source such as candle. The sun light source is also a very powerful light source that can light up the entire scene and spot source emits light through a cone in a specified direction</w:t>
      </w:r>
      <w:r w:rsidRPr="00F35FA9">
        <w:rPr>
          <w:rFonts w:ascii="Times New Roman" w:hAnsi="Times New Roman" w:cs="Times New Roman"/>
          <w:sz w:val="24"/>
          <w:szCs w:val="24"/>
        </w:rPr>
        <w:t>.</w:t>
      </w:r>
      <w:r w:rsidR="00F35FA9" w:rsidRPr="00F35FA9">
        <w:rPr>
          <w:rFonts w:ascii="Times New Roman" w:hAnsi="Times New Roman" w:cs="Times New Roman"/>
          <w:sz w:val="24"/>
          <w:szCs w:val="24"/>
        </w:rPr>
        <w:t xml:space="preserve"> The </w:t>
      </w:r>
      <w:r w:rsidR="00F35FA9" w:rsidRPr="00F35FA9">
        <w:rPr>
          <w:rFonts w:ascii="Times New Roman" w:hAnsi="Times New Roman" w:cs="Times New Roman"/>
          <w:sz w:val="24"/>
          <w:szCs w:val="24"/>
        </w:rPr>
        <w:lastRenderedPageBreak/>
        <w:t>technology of remote sensing makes use of the reflection, refraction, and diffraction of electromagnetic radiation to determine the nature of objects. This is because various objects and materials exhibit a unique interaction with electromagnetic waves. At different wavelengths objects behave differently and this helps to differentiate between objects by analysing the energy being emitted, reflected, or absorbed by the object under study</w:t>
      </w:r>
      <w:sdt>
        <w:sdtPr>
          <w:rPr>
            <w:rFonts w:ascii="Times New Roman" w:hAnsi="Times New Roman" w:cs="Times New Roman"/>
            <w:color w:val="000000"/>
            <w:sz w:val="24"/>
            <w:szCs w:val="24"/>
          </w:rPr>
          <w:tag w:val="MENDELEY_CITATION_v3_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"/>
          <w:id w:val="-337542911"/>
          <w:placeholder>
            <w:docPart w:val="DefaultPlaceholder_-1854013440"/>
          </w:placeholder>
        </w:sdtPr>
        <w:sdtContent>
          <w:r w:rsidR="006C6D5C" w:rsidRPr="006C6D5C">
            <w:rPr>
              <w:rFonts w:eastAsia="Times New Roman"/>
              <w:color w:val="000000"/>
            </w:rPr>
            <w:t>(Atsuyo Ito, 2011)</w:t>
          </w:r>
        </w:sdtContent>
      </w:sdt>
      <w:r w:rsidR="00F35FA9" w:rsidRPr="00F35FA9">
        <w:rPr>
          <w:rFonts w:ascii="Times New Roman" w:hAnsi="Times New Roman" w:cs="Times New Roman"/>
          <w:sz w:val="24"/>
          <w:szCs w:val="24"/>
        </w:rPr>
        <w:t>.</w:t>
      </w:r>
    </w:p>
    <w:p w14:paraId="4D19D63A" w14:textId="1A1D2DD3" w:rsidR="006E0D22" w:rsidRDefault="006E0D22" w:rsidP="006E0D22">
      <w:pPr>
        <w:spacing w:line="480" w:lineRule="auto"/>
        <w:jc w:val="both"/>
        <w:rPr>
          <w:rFonts w:ascii="Times New Roman" w:hAnsi="Times New Roman" w:cs="Times New Roman"/>
          <w:sz w:val="24"/>
          <w:szCs w:val="24"/>
        </w:rPr>
      </w:pPr>
      <w:r w:rsidRPr="00D25448">
        <w:rPr>
          <w:rFonts w:ascii="Times New Roman" w:hAnsi="Times New Roman" w:cs="Times New Roman"/>
          <w:sz w:val="24"/>
          <w:szCs w:val="24"/>
        </w:rPr>
        <w:t xml:space="preserve">Reflections are a crucial component of geometric optics for flight simulators because they may give the surroundings a sense of depth and realism. The laws of reflection can be used to replicate reflections that happen </w:t>
      </w:r>
      <w:r w:rsidR="008F5EA8" w:rsidRPr="00D25448">
        <w:rPr>
          <w:rFonts w:ascii="Times New Roman" w:hAnsi="Times New Roman" w:cs="Times New Roman"/>
          <w:sz w:val="24"/>
          <w:szCs w:val="24"/>
        </w:rPr>
        <w:t>off</w:t>
      </w:r>
      <w:r w:rsidRPr="00D25448">
        <w:rPr>
          <w:rFonts w:ascii="Times New Roman" w:hAnsi="Times New Roman" w:cs="Times New Roman"/>
          <w:sz w:val="24"/>
          <w:szCs w:val="24"/>
        </w:rPr>
        <w:t xml:space="preserve"> a number of surfaces, including water, glass, and metal, with great accuracy.</w:t>
      </w:r>
      <w:r>
        <w:rPr>
          <w:rFonts w:ascii="Times New Roman" w:hAnsi="Times New Roman" w:cs="Times New Roman"/>
          <w:sz w:val="24"/>
          <w:szCs w:val="24"/>
        </w:rPr>
        <w:t xml:space="preserve"> </w:t>
      </w:r>
      <w:r w:rsidRPr="00D25448">
        <w:rPr>
          <w:rFonts w:ascii="Times New Roman" w:hAnsi="Times New Roman" w:cs="Times New Roman"/>
          <w:sz w:val="24"/>
          <w:szCs w:val="24"/>
        </w:rPr>
        <w:t>The concepts of shadow casting can be used to properly replicate shadows produced by a number of objects, such as terrain features, structures, and airplanes.</w:t>
      </w:r>
    </w:p>
    <w:p w14:paraId="733C46A9" w14:textId="50611D70" w:rsidR="006E0D22" w:rsidRPr="00ED43DE" w:rsidRDefault="00ED43DE" w:rsidP="00ED43DE">
      <w:pPr>
        <w:pStyle w:val="Heading3"/>
        <w:rPr>
          <w:rFonts w:ascii="Times New Roman" w:hAnsi="Times New Roman" w:cs="Times New Roman"/>
          <w:b/>
          <w:bCs/>
          <w:color w:val="auto"/>
        </w:rPr>
      </w:pPr>
      <w:bookmarkStart w:id="72" w:name="_Toc144891050"/>
      <w:bookmarkStart w:id="73" w:name="_Toc145068385"/>
      <w:bookmarkStart w:id="74" w:name="_Toc145580493"/>
      <w:r w:rsidRPr="00ED43DE">
        <w:rPr>
          <w:rFonts w:ascii="Times New Roman" w:hAnsi="Times New Roman" w:cs="Times New Roman"/>
          <w:b/>
          <w:bCs/>
          <w:color w:val="auto"/>
        </w:rPr>
        <w:t>3.</w:t>
      </w:r>
      <w:r>
        <w:rPr>
          <w:rFonts w:ascii="Times New Roman" w:hAnsi="Times New Roman" w:cs="Times New Roman"/>
          <w:b/>
          <w:bCs/>
          <w:color w:val="auto"/>
        </w:rPr>
        <w:t>5</w:t>
      </w:r>
      <w:r w:rsidRPr="00ED43DE">
        <w:rPr>
          <w:rFonts w:ascii="Times New Roman" w:hAnsi="Times New Roman" w:cs="Times New Roman"/>
          <w:b/>
          <w:bCs/>
          <w:color w:val="auto"/>
        </w:rPr>
        <w:t xml:space="preserve"> </w:t>
      </w:r>
      <w:r w:rsidR="006E0D22" w:rsidRPr="00ED43DE">
        <w:rPr>
          <w:rFonts w:ascii="Times New Roman" w:hAnsi="Times New Roman" w:cs="Times New Roman"/>
          <w:b/>
          <w:bCs/>
          <w:color w:val="auto"/>
        </w:rPr>
        <w:t xml:space="preserve">Testing </w:t>
      </w:r>
      <w:r w:rsidR="004D43AB" w:rsidRPr="00ED43DE">
        <w:rPr>
          <w:rFonts w:ascii="Times New Roman" w:hAnsi="Times New Roman" w:cs="Times New Roman"/>
          <w:b/>
          <w:bCs/>
          <w:color w:val="auto"/>
        </w:rPr>
        <w:t>and</w:t>
      </w:r>
      <w:r w:rsidR="006E0D22" w:rsidRPr="00ED43DE">
        <w:rPr>
          <w:rFonts w:ascii="Times New Roman" w:hAnsi="Times New Roman" w:cs="Times New Roman"/>
          <w:b/>
          <w:bCs/>
          <w:color w:val="auto"/>
        </w:rPr>
        <w:t xml:space="preserve"> Debugging of 3D </w:t>
      </w:r>
      <w:bookmarkEnd w:id="72"/>
      <w:r w:rsidR="004205BE" w:rsidRPr="00ED43DE">
        <w:rPr>
          <w:rFonts w:ascii="Times New Roman" w:hAnsi="Times New Roman" w:cs="Times New Roman"/>
          <w:b/>
          <w:bCs/>
          <w:color w:val="auto"/>
        </w:rPr>
        <w:t>Structure.</w:t>
      </w:r>
      <w:bookmarkEnd w:id="73"/>
      <w:bookmarkEnd w:id="74"/>
    </w:p>
    <w:p w14:paraId="6A6FA832" w14:textId="7AC86021" w:rsidR="006E0D22" w:rsidRDefault="006E0D22" w:rsidP="006E0D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this aspect of the work, the buildings, cars, roads, bridges, </w:t>
      </w:r>
      <w:r w:rsidR="004205BE">
        <w:rPr>
          <w:rFonts w:ascii="Times New Roman" w:hAnsi="Times New Roman" w:cs="Times New Roman"/>
          <w:sz w:val="24"/>
          <w:szCs w:val="24"/>
        </w:rPr>
        <w:t>trees,</w:t>
      </w:r>
      <w:r>
        <w:rPr>
          <w:rFonts w:ascii="Times New Roman" w:hAnsi="Times New Roman" w:cs="Times New Roman"/>
          <w:sz w:val="24"/>
          <w:szCs w:val="24"/>
        </w:rPr>
        <w:t xml:space="preserve"> and all forms of objects that were made to be used in the X-Plane software are exported into X-Plane flight simulator and are tested to see how they are represented. Every single building that is made that does not appear as it should is taken note of. Every Object that appears bigger than expected or smaller than the required size is also taken into account. After every misrepresentation has been taken care of, it was then </w:t>
      </w:r>
      <w:r w:rsidR="004D43AB">
        <w:rPr>
          <w:rFonts w:ascii="Times New Roman" w:hAnsi="Times New Roman" w:cs="Times New Roman"/>
          <w:sz w:val="24"/>
          <w:szCs w:val="24"/>
        </w:rPr>
        <w:t>moved</w:t>
      </w:r>
      <w:r>
        <w:rPr>
          <w:rFonts w:ascii="Times New Roman" w:hAnsi="Times New Roman" w:cs="Times New Roman"/>
          <w:sz w:val="24"/>
          <w:szCs w:val="24"/>
        </w:rPr>
        <w:t xml:space="preserve"> to back to the editing software (blender and World Editor) to properly correct the problems that have been encountered when the objects where being shown in the actual building. Once it is rectified, the modelled work is once again sent to the X-Plane flight simulator again to be tested. This procedure is repeated a number of times until the end result meets the desired representation. </w:t>
      </w:r>
    </w:p>
    <w:p w14:paraId="58946818" w14:textId="077BC71B" w:rsidR="006E0D22" w:rsidRPr="00ED43DE" w:rsidRDefault="00ED43DE" w:rsidP="00ED43DE">
      <w:pPr>
        <w:pStyle w:val="Heading3"/>
        <w:rPr>
          <w:rFonts w:ascii="Times New Roman" w:hAnsi="Times New Roman" w:cs="Times New Roman"/>
          <w:b/>
          <w:bCs/>
          <w:color w:val="auto"/>
        </w:rPr>
      </w:pPr>
      <w:bookmarkStart w:id="75" w:name="_Toc144891051"/>
      <w:bookmarkStart w:id="76" w:name="_Toc145068386"/>
      <w:bookmarkStart w:id="77" w:name="_Toc145580494"/>
      <w:r w:rsidRPr="00ED43DE">
        <w:rPr>
          <w:rFonts w:ascii="Times New Roman" w:hAnsi="Times New Roman" w:cs="Times New Roman"/>
          <w:b/>
          <w:bCs/>
          <w:color w:val="auto"/>
        </w:rPr>
        <w:t>3.</w:t>
      </w:r>
      <w:r>
        <w:rPr>
          <w:rFonts w:ascii="Times New Roman" w:hAnsi="Times New Roman" w:cs="Times New Roman"/>
          <w:b/>
          <w:bCs/>
          <w:color w:val="auto"/>
        </w:rPr>
        <w:t>6</w:t>
      </w:r>
      <w:r w:rsidRPr="00ED43DE">
        <w:rPr>
          <w:rFonts w:ascii="Times New Roman" w:hAnsi="Times New Roman" w:cs="Times New Roman"/>
          <w:b/>
          <w:bCs/>
          <w:color w:val="auto"/>
        </w:rPr>
        <w:t xml:space="preserve"> </w:t>
      </w:r>
      <w:r w:rsidR="006E0D22" w:rsidRPr="00ED43DE">
        <w:rPr>
          <w:rFonts w:ascii="Times New Roman" w:hAnsi="Times New Roman" w:cs="Times New Roman"/>
          <w:b/>
          <w:bCs/>
          <w:color w:val="auto"/>
        </w:rPr>
        <w:t>Simulation of Finalized Works</w:t>
      </w:r>
      <w:bookmarkEnd w:id="75"/>
      <w:bookmarkEnd w:id="76"/>
      <w:bookmarkEnd w:id="77"/>
    </w:p>
    <w:p w14:paraId="506A4A11" w14:textId="77777777" w:rsidR="006E0D22" w:rsidRDefault="006E0D22" w:rsidP="006E0D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is usually the concluding aspect of the entire work. In this part, the aircraft is flown across various places within the virtual environment to see how the place entirely looks like. This must </w:t>
      </w:r>
      <w:r>
        <w:rPr>
          <w:rFonts w:ascii="Times New Roman" w:hAnsi="Times New Roman" w:cs="Times New Roman"/>
          <w:sz w:val="24"/>
          <w:szCs w:val="24"/>
        </w:rPr>
        <w:lastRenderedPageBreak/>
        <w:t xml:space="preserve">provide some level of resemblance to anyone who knows the area and is seeing this virtual environment for the first time. </w:t>
      </w:r>
    </w:p>
    <w:p w14:paraId="18A856DA" w14:textId="77777777" w:rsidR="006E0D22" w:rsidRDefault="006E0D22" w:rsidP="006E0D22">
      <w:pPr>
        <w:spacing w:line="480" w:lineRule="auto"/>
        <w:jc w:val="both"/>
        <w:rPr>
          <w:rFonts w:ascii="Times New Roman" w:hAnsi="Times New Roman" w:cs="Times New Roman"/>
          <w:sz w:val="24"/>
          <w:szCs w:val="24"/>
        </w:rPr>
      </w:pPr>
    </w:p>
    <w:p w14:paraId="3CFBA019" w14:textId="77777777" w:rsidR="00013180" w:rsidRDefault="00013180"/>
    <w:p w14:paraId="708310EA" w14:textId="77777777" w:rsidR="004D43AB" w:rsidRDefault="004D43AB"/>
    <w:p w14:paraId="2797C8A4" w14:textId="77777777" w:rsidR="004D43AB" w:rsidRDefault="004D43AB"/>
    <w:p w14:paraId="724B8113" w14:textId="77777777" w:rsidR="004D43AB" w:rsidRDefault="004D43AB"/>
    <w:p w14:paraId="014B884C" w14:textId="77777777" w:rsidR="004D43AB" w:rsidRDefault="004D43AB"/>
    <w:p w14:paraId="133DD4F7" w14:textId="77777777" w:rsidR="004D43AB" w:rsidRDefault="004D43AB"/>
    <w:p w14:paraId="0BDBF5DA" w14:textId="77777777" w:rsidR="004D43AB" w:rsidRDefault="004D43AB"/>
    <w:p w14:paraId="74887A9D" w14:textId="77777777" w:rsidR="004D43AB" w:rsidRDefault="004D43AB"/>
    <w:p w14:paraId="3EF43920" w14:textId="77777777" w:rsidR="004D43AB" w:rsidRDefault="004D43AB"/>
    <w:p w14:paraId="077BA924" w14:textId="77777777" w:rsidR="004D43AB" w:rsidRDefault="004D43AB"/>
    <w:p w14:paraId="5767D1F6" w14:textId="77777777" w:rsidR="004D43AB" w:rsidRDefault="004D43AB"/>
    <w:p w14:paraId="23DEAD3A" w14:textId="77777777" w:rsidR="004D43AB" w:rsidRDefault="004D43AB"/>
    <w:p w14:paraId="41D320BA" w14:textId="77777777" w:rsidR="004D43AB" w:rsidRDefault="004D43AB"/>
    <w:p w14:paraId="65E148AA" w14:textId="77777777" w:rsidR="004D43AB" w:rsidRDefault="004D43AB"/>
    <w:p w14:paraId="403C54ED" w14:textId="77777777" w:rsidR="004D43AB" w:rsidRDefault="004D43AB"/>
    <w:p w14:paraId="25F12B93" w14:textId="77777777" w:rsidR="004D43AB" w:rsidRDefault="004D43AB"/>
    <w:p w14:paraId="28BDDA26" w14:textId="77777777" w:rsidR="004D43AB" w:rsidRDefault="004D43AB"/>
    <w:p w14:paraId="7779C5FF" w14:textId="77777777" w:rsidR="004D43AB" w:rsidRDefault="004D43AB"/>
    <w:p w14:paraId="28F4059E" w14:textId="77777777" w:rsidR="004D43AB" w:rsidRDefault="004D43AB"/>
    <w:p w14:paraId="31699E85" w14:textId="77777777" w:rsidR="006D0DD3" w:rsidRDefault="006D0DD3"/>
    <w:p w14:paraId="7ADFAA78" w14:textId="77777777" w:rsidR="006D0DD3" w:rsidRDefault="006D0DD3"/>
    <w:p w14:paraId="7C1E0BB0" w14:textId="77777777" w:rsidR="006D0DD3" w:rsidRDefault="006D0DD3"/>
    <w:p w14:paraId="2A22DF0C" w14:textId="77777777" w:rsidR="004D43AB" w:rsidRDefault="004D43AB"/>
    <w:p w14:paraId="71CCD5E4" w14:textId="77777777" w:rsidR="00013180" w:rsidRPr="00C4508D" w:rsidRDefault="00013180" w:rsidP="00013180">
      <w:pPr>
        <w:pStyle w:val="Heading1"/>
        <w:jc w:val="center"/>
        <w:rPr>
          <w:rFonts w:ascii="Times New Roman" w:hAnsi="Times New Roman" w:cs="Times New Roman"/>
          <w:b/>
          <w:bCs/>
          <w:color w:val="auto"/>
        </w:rPr>
      </w:pPr>
      <w:bookmarkStart w:id="78" w:name="_Toc144377696"/>
      <w:bookmarkStart w:id="79" w:name="_Toc145068387"/>
      <w:bookmarkStart w:id="80" w:name="_Toc145580495"/>
      <w:r w:rsidRPr="00C4508D">
        <w:rPr>
          <w:rFonts w:ascii="Times New Roman" w:hAnsi="Times New Roman" w:cs="Times New Roman"/>
          <w:b/>
          <w:bCs/>
          <w:color w:val="auto"/>
        </w:rPr>
        <w:lastRenderedPageBreak/>
        <w:t>CHAPTER 4</w:t>
      </w:r>
      <w:bookmarkEnd w:id="78"/>
      <w:bookmarkEnd w:id="79"/>
      <w:bookmarkEnd w:id="80"/>
    </w:p>
    <w:p w14:paraId="437A9E3C" w14:textId="57CCF535" w:rsidR="009F3D3C" w:rsidRDefault="00013180" w:rsidP="00013180">
      <w:pPr>
        <w:spacing w:line="480" w:lineRule="auto"/>
        <w:jc w:val="both"/>
        <w:rPr>
          <w:rFonts w:ascii="Times New Roman" w:hAnsi="Times New Roman" w:cs="Times New Roman"/>
          <w:b/>
          <w:bCs/>
          <w:sz w:val="24"/>
          <w:szCs w:val="24"/>
        </w:rPr>
      </w:pPr>
      <w:r w:rsidRPr="00126FD1">
        <w:rPr>
          <w:rFonts w:ascii="Times New Roman" w:hAnsi="Times New Roman" w:cs="Times New Roman"/>
          <w:b/>
          <w:bCs/>
          <w:sz w:val="24"/>
          <w:szCs w:val="24"/>
        </w:rPr>
        <w:t>RESULTS AND DISCUSSION</w:t>
      </w:r>
    </w:p>
    <w:p w14:paraId="154B1259" w14:textId="6B7BAA24" w:rsidR="00670134" w:rsidRPr="00670134" w:rsidRDefault="00670134" w:rsidP="00670134">
      <w:pPr>
        <w:pStyle w:val="Heading3"/>
        <w:rPr>
          <w:rFonts w:ascii="Times New Roman" w:hAnsi="Times New Roman" w:cs="Times New Roman"/>
          <w:b/>
          <w:bCs/>
          <w:color w:val="auto"/>
        </w:rPr>
      </w:pPr>
      <w:bookmarkStart w:id="81" w:name="_Toc145068388"/>
      <w:bookmarkStart w:id="82" w:name="_Toc145580496"/>
      <w:r>
        <w:rPr>
          <w:rFonts w:ascii="Times New Roman" w:hAnsi="Times New Roman" w:cs="Times New Roman"/>
          <w:b/>
          <w:bCs/>
          <w:color w:val="auto"/>
        </w:rPr>
        <w:t xml:space="preserve">4.1 </w:t>
      </w:r>
      <w:r w:rsidRPr="00670134">
        <w:rPr>
          <w:rFonts w:ascii="Times New Roman" w:hAnsi="Times New Roman" w:cs="Times New Roman"/>
          <w:b/>
          <w:bCs/>
          <w:color w:val="auto"/>
        </w:rPr>
        <w:t>Outcome of Survey and Interviews</w:t>
      </w:r>
      <w:bookmarkEnd w:id="81"/>
      <w:bookmarkEnd w:id="82"/>
    </w:p>
    <w:p w14:paraId="780BD312" w14:textId="660F1AE2" w:rsidR="00013180" w:rsidRPr="000A5AF4" w:rsidRDefault="00013180" w:rsidP="00013180">
      <w:pPr>
        <w:spacing w:line="480" w:lineRule="auto"/>
        <w:jc w:val="both"/>
        <w:rPr>
          <w:rFonts w:ascii="Times New Roman" w:hAnsi="Times New Roman" w:cs="Times New Roman"/>
          <w:sz w:val="24"/>
          <w:szCs w:val="24"/>
        </w:rPr>
      </w:pPr>
      <w:r w:rsidRPr="000A5AF4">
        <w:rPr>
          <w:rFonts w:ascii="Times New Roman" w:hAnsi="Times New Roman" w:cs="Times New Roman"/>
          <w:sz w:val="24"/>
          <w:szCs w:val="24"/>
        </w:rPr>
        <w:t>In this segment, the outcomes obtained from the survey administered to Aerospace engineering students and international Pilots regarding the incorporation of Ghanaian landscapes and sceneries into a flight simulator</w:t>
      </w:r>
      <w:r w:rsidR="008B4466">
        <w:rPr>
          <w:rFonts w:ascii="Times New Roman" w:hAnsi="Times New Roman" w:cs="Times New Roman"/>
          <w:sz w:val="24"/>
          <w:szCs w:val="24"/>
        </w:rPr>
        <w:t xml:space="preserve"> are </w:t>
      </w:r>
      <w:r w:rsidR="008B4466" w:rsidRPr="000A5AF4">
        <w:rPr>
          <w:rFonts w:ascii="Times New Roman" w:hAnsi="Times New Roman" w:cs="Times New Roman"/>
          <w:sz w:val="24"/>
          <w:szCs w:val="24"/>
        </w:rPr>
        <w:t>unveil</w:t>
      </w:r>
      <w:r w:rsidR="008B4466">
        <w:rPr>
          <w:rFonts w:ascii="Times New Roman" w:hAnsi="Times New Roman" w:cs="Times New Roman"/>
          <w:sz w:val="24"/>
          <w:szCs w:val="24"/>
        </w:rPr>
        <w:t>ed</w:t>
      </w:r>
      <w:r w:rsidRPr="000A5AF4">
        <w:rPr>
          <w:rFonts w:ascii="Times New Roman" w:hAnsi="Times New Roman" w:cs="Times New Roman"/>
          <w:sz w:val="24"/>
          <w:szCs w:val="24"/>
        </w:rPr>
        <w:t>. The objective was to collect perspectives on the significance of flight simulators and their associated sceneries in enhancing individual teaching and learning encounters.</w:t>
      </w:r>
    </w:p>
    <w:p w14:paraId="78AD40CA" w14:textId="77777777" w:rsidR="00013180" w:rsidRPr="000A5AF4" w:rsidRDefault="00013180" w:rsidP="00013180">
      <w:pPr>
        <w:spacing w:line="480" w:lineRule="auto"/>
        <w:jc w:val="both"/>
        <w:rPr>
          <w:rFonts w:ascii="Times New Roman" w:hAnsi="Times New Roman" w:cs="Times New Roman"/>
          <w:sz w:val="24"/>
          <w:szCs w:val="24"/>
        </w:rPr>
      </w:pPr>
      <w:r w:rsidRPr="000A5AF4">
        <w:rPr>
          <w:rFonts w:ascii="Times New Roman" w:hAnsi="Times New Roman" w:cs="Times New Roman"/>
          <w:sz w:val="24"/>
          <w:szCs w:val="24"/>
        </w:rPr>
        <w:t>Among the participants who took part in the survey, 87% comprised undergraduate Aerospace engineering students aged between 17 and 25, while the remaining 13% consisted of internationally based Ghanaian Pilots. The subsequent findings delineate the outcomes obtained specifically from the responses provided by the Aerospace engineering students.</w:t>
      </w:r>
    </w:p>
    <w:p w14:paraId="299B6AEA" w14:textId="77777777" w:rsidR="00013180" w:rsidRPr="000A5AF4" w:rsidRDefault="00013180" w:rsidP="00013180">
      <w:pPr>
        <w:spacing w:line="480" w:lineRule="auto"/>
        <w:jc w:val="both"/>
        <w:rPr>
          <w:rFonts w:ascii="Times New Roman" w:hAnsi="Times New Roman" w:cs="Times New Roman"/>
          <w:sz w:val="24"/>
          <w:szCs w:val="24"/>
        </w:rPr>
      </w:pPr>
      <w:r w:rsidRPr="000A5AF4">
        <w:rPr>
          <w:rFonts w:ascii="Times New Roman" w:hAnsi="Times New Roman" w:cs="Times New Roman"/>
          <w:sz w:val="24"/>
          <w:szCs w:val="24"/>
        </w:rPr>
        <w:t xml:space="preserve"> </w:t>
      </w:r>
    </w:p>
    <w:p w14:paraId="4A614B47" w14:textId="77777777" w:rsidR="00013180" w:rsidRDefault="00013180" w:rsidP="00013180">
      <w:pPr>
        <w:keepNext/>
        <w:spacing w:line="480" w:lineRule="auto"/>
        <w:jc w:val="both"/>
      </w:pPr>
      <w:r w:rsidRPr="000A5AF4">
        <w:rPr>
          <w:rFonts w:ascii="Times New Roman" w:hAnsi="Times New Roman" w:cs="Times New Roman"/>
          <w:noProof/>
          <w:sz w:val="24"/>
          <w:szCs w:val="24"/>
        </w:rPr>
        <w:drawing>
          <wp:inline distT="0" distB="0" distL="0" distR="0" wp14:anchorId="2D6373D9" wp14:editId="2AC8D92C">
            <wp:extent cx="5406887" cy="2321615"/>
            <wp:effectExtent l="0" t="0" r="3810" b="2540"/>
            <wp:docPr id="457260071" name="Chart 1">
              <a:extLst xmlns:a="http://schemas.openxmlformats.org/drawingml/2006/main">
                <a:ext uri="{FF2B5EF4-FFF2-40B4-BE49-F238E27FC236}">
                  <a16:creationId xmlns:a16="http://schemas.microsoft.com/office/drawing/2014/main" id="{11AA387F-9E36-29CD-283F-2529B608BA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191CC72" w14:textId="6E5DB346" w:rsidR="00013180" w:rsidRPr="00DB1DF4" w:rsidRDefault="00013180" w:rsidP="00013180">
      <w:pPr>
        <w:pStyle w:val="Caption"/>
        <w:jc w:val="both"/>
        <w:rPr>
          <w:rFonts w:ascii="Times New Roman" w:hAnsi="Times New Roman" w:cs="Times New Roman"/>
          <w:color w:val="auto"/>
          <w:sz w:val="24"/>
          <w:szCs w:val="24"/>
        </w:rPr>
      </w:pPr>
      <w:bookmarkStart w:id="83" w:name="_Toc144891419"/>
      <w:r w:rsidRPr="00DB1DF4">
        <w:rPr>
          <w:rFonts w:ascii="Times New Roman" w:hAnsi="Times New Roman" w:cs="Times New Roman"/>
          <w:color w:val="auto"/>
          <w:sz w:val="24"/>
          <w:szCs w:val="24"/>
        </w:rPr>
        <w:t xml:space="preserve">Figure 4. </w:t>
      </w:r>
      <w:r w:rsidRPr="00DB1DF4">
        <w:rPr>
          <w:rFonts w:ascii="Times New Roman" w:hAnsi="Times New Roman" w:cs="Times New Roman"/>
          <w:color w:val="auto"/>
          <w:sz w:val="24"/>
          <w:szCs w:val="24"/>
        </w:rPr>
        <w:fldChar w:fldCharType="begin"/>
      </w:r>
      <w:r w:rsidRPr="00DB1DF4">
        <w:rPr>
          <w:rFonts w:ascii="Times New Roman" w:hAnsi="Times New Roman" w:cs="Times New Roman"/>
          <w:color w:val="auto"/>
          <w:sz w:val="24"/>
          <w:szCs w:val="24"/>
        </w:rPr>
        <w:instrText xml:space="preserve"> SEQ Figure_4. \* ARABIC </w:instrText>
      </w:r>
      <w:r w:rsidRPr="00DB1DF4">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w:t>
      </w:r>
      <w:r w:rsidRPr="00DB1DF4">
        <w:rPr>
          <w:rFonts w:ascii="Times New Roman" w:hAnsi="Times New Roman" w:cs="Times New Roman"/>
          <w:color w:val="auto"/>
          <w:sz w:val="24"/>
          <w:szCs w:val="24"/>
        </w:rPr>
        <w:fldChar w:fldCharType="end"/>
      </w:r>
      <w:r w:rsidRPr="00DB1DF4">
        <w:rPr>
          <w:rFonts w:ascii="Times New Roman" w:hAnsi="Times New Roman" w:cs="Times New Roman"/>
          <w:color w:val="auto"/>
          <w:sz w:val="24"/>
          <w:szCs w:val="24"/>
        </w:rPr>
        <w:t xml:space="preserve"> </w:t>
      </w:r>
      <w:r w:rsidR="00BF56AD" w:rsidRPr="00DB1DF4">
        <w:rPr>
          <w:rFonts w:ascii="Times New Roman" w:hAnsi="Times New Roman" w:cs="Times New Roman"/>
          <w:color w:val="auto"/>
          <w:sz w:val="24"/>
          <w:szCs w:val="24"/>
        </w:rPr>
        <w:t xml:space="preserve">A PIE CHART SHOWING THE PERCENTAGE OF KNUST RESPONDENTS TO KNOW THE PERCENTAGE THOSE WHO HAVE USED A FLIGHT SIMULATOR IN THEIR COURSE OF </w:t>
      </w:r>
      <w:bookmarkEnd w:id="83"/>
      <w:r w:rsidR="00BF56AD" w:rsidRPr="00DB1DF4">
        <w:rPr>
          <w:rFonts w:ascii="Times New Roman" w:hAnsi="Times New Roman" w:cs="Times New Roman"/>
          <w:color w:val="auto"/>
          <w:sz w:val="24"/>
          <w:szCs w:val="24"/>
        </w:rPr>
        <w:t>STUDY</w:t>
      </w:r>
      <w:r w:rsidR="004D43AB" w:rsidRPr="00DB1DF4">
        <w:rPr>
          <w:rFonts w:ascii="Times New Roman" w:hAnsi="Times New Roman" w:cs="Times New Roman"/>
          <w:color w:val="auto"/>
          <w:sz w:val="24"/>
          <w:szCs w:val="24"/>
        </w:rPr>
        <w:t>.</w:t>
      </w:r>
    </w:p>
    <w:p w14:paraId="215CE93D" w14:textId="77777777" w:rsidR="00013180" w:rsidRPr="00E03F4F" w:rsidRDefault="00013180" w:rsidP="00013180">
      <w:pPr>
        <w:spacing w:line="480" w:lineRule="auto"/>
        <w:jc w:val="both"/>
        <w:rPr>
          <w:rFonts w:ascii="Times New Roman" w:hAnsi="Times New Roman" w:cs="Times New Roman"/>
          <w:sz w:val="24"/>
          <w:szCs w:val="24"/>
        </w:rPr>
      </w:pPr>
    </w:p>
    <w:p w14:paraId="046C8901" w14:textId="77777777" w:rsidR="00013180" w:rsidRDefault="00013180" w:rsidP="00013180">
      <w:pPr>
        <w:keepNext/>
        <w:spacing w:line="480" w:lineRule="auto"/>
        <w:ind w:left="15120" w:hanging="15120"/>
        <w:jc w:val="both"/>
      </w:pPr>
      <w:r>
        <w:lastRenderedPageBreak/>
        <w:t xml:space="preserve">                     </w:t>
      </w:r>
      <w:r w:rsidRPr="000A5AF4">
        <w:rPr>
          <w:rFonts w:ascii="Times New Roman" w:hAnsi="Times New Roman" w:cs="Times New Roman"/>
          <w:noProof/>
          <w:sz w:val="24"/>
          <w:szCs w:val="24"/>
        </w:rPr>
        <w:drawing>
          <wp:inline distT="0" distB="0" distL="0" distR="0" wp14:anchorId="10AF1EE3" wp14:editId="741CD15D">
            <wp:extent cx="4282440" cy="2735580"/>
            <wp:effectExtent l="0" t="0" r="3810" b="7620"/>
            <wp:docPr id="1186439766" name="Chart 1">
              <a:extLst xmlns:a="http://schemas.openxmlformats.org/drawingml/2006/main">
                <a:ext uri="{FF2B5EF4-FFF2-40B4-BE49-F238E27FC236}">
                  <a16:creationId xmlns:a16="http://schemas.microsoft.com/office/drawing/2014/main" id="{4E41A449-8CB0-850F-1252-5AA3032007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2D0958C" w14:textId="0D1DD0E9" w:rsidR="00013180" w:rsidRPr="00DB1DF4" w:rsidRDefault="00013180" w:rsidP="00013180">
      <w:pPr>
        <w:pStyle w:val="Caption"/>
        <w:jc w:val="both"/>
        <w:rPr>
          <w:rFonts w:ascii="Times New Roman" w:hAnsi="Times New Roman" w:cs="Times New Roman"/>
          <w:noProof/>
          <w:color w:val="auto"/>
          <w:sz w:val="24"/>
          <w:szCs w:val="24"/>
        </w:rPr>
      </w:pPr>
      <w:bookmarkStart w:id="84" w:name="_Toc144891420"/>
      <w:r w:rsidRPr="00DB1DF4">
        <w:rPr>
          <w:rFonts w:ascii="Times New Roman" w:hAnsi="Times New Roman" w:cs="Times New Roman"/>
          <w:color w:val="auto"/>
          <w:sz w:val="24"/>
          <w:szCs w:val="24"/>
        </w:rPr>
        <w:t xml:space="preserve">Figure 4. </w:t>
      </w:r>
      <w:r w:rsidRPr="00DB1DF4">
        <w:rPr>
          <w:rFonts w:ascii="Times New Roman" w:hAnsi="Times New Roman" w:cs="Times New Roman"/>
          <w:color w:val="auto"/>
          <w:sz w:val="24"/>
          <w:szCs w:val="24"/>
        </w:rPr>
        <w:fldChar w:fldCharType="begin"/>
      </w:r>
      <w:r w:rsidRPr="00DB1DF4">
        <w:rPr>
          <w:rFonts w:ascii="Times New Roman" w:hAnsi="Times New Roman" w:cs="Times New Roman"/>
          <w:color w:val="auto"/>
          <w:sz w:val="24"/>
          <w:szCs w:val="24"/>
        </w:rPr>
        <w:instrText xml:space="preserve"> SEQ Figure_4. \* ARABIC </w:instrText>
      </w:r>
      <w:r w:rsidRPr="00DB1DF4">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w:t>
      </w:r>
      <w:r w:rsidRPr="00DB1DF4">
        <w:rPr>
          <w:rFonts w:ascii="Times New Roman" w:hAnsi="Times New Roman" w:cs="Times New Roman"/>
          <w:color w:val="auto"/>
          <w:sz w:val="24"/>
          <w:szCs w:val="24"/>
        </w:rPr>
        <w:fldChar w:fldCharType="end"/>
      </w:r>
      <w:r w:rsidRPr="00DB1DF4">
        <w:rPr>
          <w:rFonts w:ascii="Times New Roman" w:hAnsi="Times New Roman" w:cs="Times New Roman"/>
          <w:color w:val="auto"/>
          <w:sz w:val="24"/>
          <w:szCs w:val="24"/>
        </w:rPr>
        <w:t xml:space="preserve"> </w:t>
      </w:r>
      <w:r w:rsidR="00BF56AD" w:rsidRPr="00DB1DF4">
        <w:rPr>
          <w:rFonts w:ascii="Times New Roman" w:hAnsi="Times New Roman" w:cs="Times New Roman"/>
          <w:color w:val="auto"/>
          <w:sz w:val="24"/>
          <w:szCs w:val="24"/>
        </w:rPr>
        <w:t xml:space="preserve">A PIE CHART SHOWING THE RESPONSE FROM KNUST AEROSPACE STUDENTS ON HOW BENEFICIAL IT WILL BE TO HAVE A FLIGHT SIMULATOR ON </w:t>
      </w:r>
      <w:bookmarkEnd w:id="84"/>
      <w:r w:rsidR="00BF56AD" w:rsidRPr="00DB1DF4">
        <w:rPr>
          <w:rFonts w:ascii="Times New Roman" w:hAnsi="Times New Roman" w:cs="Times New Roman"/>
          <w:color w:val="auto"/>
          <w:sz w:val="24"/>
          <w:szCs w:val="24"/>
        </w:rPr>
        <w:t>CAMPUS.</w:t>
      </w:r>
    </w:p>
    <w:p w14:paraId="2705FFD1" w14:textId="77777777" w:rsidR="00013180" w:rsidRDefault="00013180" w:rsidP="00013180">
      <w:pPr>
        <w:keepNext/>
        <w:spacing w:line="480" w:lineRule="auto"/>
        <w:jc w:val="both"/>
      </w:pPr>
      <w:r w:rsidRPr="00EE354A">
        <w:rPr>
          <w:rFonts w:ascii="Times New Roman" w:hAnsi="Times New Roman" w:cs="Times New Roman"/>
          <w:noProof/>
          <w:sz w:val="24"/>
          <w:szCs w:val="24"/>
        </w:rPr>
        <w:drawing>
          <wp:inline distT="0" distB="0" distL="0" distR="0" wp14:anchorId="2F2BB5E5" wp14:editId="6901DA19">
            <wp:extent cx="5943600" cy="3874770"/>
            <wp:effectExtent l="0" t="0" r="0" b="0"/>
            <wp:docPr id="61757490" name="Chart 1">
              <a:extLst xmlns:a="http://schemas.openxmlformats.org/drawingml/2006/main">
                <a:ext uri="{FF2B5EF4-FFF2-40B4-BE49-F238E27FC236}">
                  <a16:creationId xmlns:a16="http://schemas.microsoft.com/office/drawing/2014/main" id="{7048194E-D530-1620-AC1E-3486E0C02D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C33B43E" w14:textId="6D0FE9AA" w:rsidR="00013180" w:rsidRPr="00653246" w:rsidRDefault="00013180" w:rsidP="00013180">
      <w:pPr>
        <w:pStyle w:val="Caption"/>
        <w:jc w:val="both"/>
        <w:rPr>
          <w:rFonts w:ascii="Times New Roman" w:hAnsi="Times New Roman" w:cs="Times New Roman"/>
          <w:color w:val="auto"/>
          <w:sz w:val="24"/>
          <w:szCs w:val="24"/>
        </w:rPr>
      </w:pPr>
      <w:bookmarkStart w:id="85" w:name="_Toc144891421"/>
      <w:r w:rsidRPr="00653246">
        <w:rPr>
          <w:rFonts w:ascii="Times New Roman" w:hAnsi="Times New Roman" w:cs="Times New Roman"/>
          <w:color w:val="auto"/>
          <w:sz w:val="24"/>
          <w:szCs w:val="24"/>
        </w:rPr>
        <w:t xml:space="preserve">Figure 4. </w:t>
      </w:r>
      <w:r w:rsidRPr="00653246">
        <w:rPr>
          <w:rFonts w:ascii="Times New Roman" w:hAnsi="Times New Roman" w:cs="Times New Roman"/>
          <w:color w:val="auto"/>
          <w:sz w:val="24"/>
          <w:szCs w:val="24"/>
        </w:rPr>
        <w:fldChar w:fldCharType="begin"/>
      </w:r>
      <w:r w:rsidRPr="00653246">
        <w:rPr>
          <w:rFonts w:ascii="Times New Roman" w:hAnsi="Times New Roman" w:cs="Times New Roman"/>
          <w:color w:val="auto"/>
          <w:sz w:val="24"/>
          <w:szCs w:val="24"/>
        </w:rPr>
        <w:instrText xml:space="preserve"> SEQ Figure_4. \* ARABIC </w:instrText>
      </w:r>
      <w:r w:rsidRPr="00653246">
        <w:rPr>
          <w:rFonts w:ascii="Times New Roman" w:hAnsi="Times New Roman" w:cs="Times New Roman"/>
          <w:color w:val="auto"/>
          <w:sz w:val="24"/>
          <w:szCs w:val="24"/>
        </w:rPr>
        <w:fldChar w:fldCharType="separate"/>
      </w:r>
      <w:r w:rsidR="00BF56AD">
        <w:rPr>
          <w:rFonts w:ascii="Times New Roman" w:hAnsi="Times New Roman" w:cs="Times New Roman"/>
          <w:noProof/>
          <w:color w:val="auto"/>
          <w:sz w:val="24"/>
          <w:szCs w:val="24"/>
        </w:rPr>
        <w:t>3</w:t>
      </w:r>
      <w:r w:rsidRPr="00653246">
        <w:rPr>
          <w:rFonts w:ascii="Times New Roman" w:hAnsi="Times New Roman" w:cs="Times New Roman"/>
          <w:color w:val="auto"/>
          <w:sz w:val="24"/>
          <w:szCs w:val="24"/>
        </w:rPr>
        <w:fldChar w:fldCharType="end"/>
      </w:r>
      <w:r w:rsidR="00BF56AD" w:rsidRPr="00653246">
        <w:rPr>
          <w:rFonts w:ascii="Times New Roman" w:hAnsi="Times New Roman" w:cs="Times New Roman"/>
          <w:color w:val="auto"/>
          <w:sz w:val="24"/>
          <w:szCs w:val="24"/>
        </w:rPr>
        <w:t xml:space="preserve"> A PIE CHART REPRESENTING THE PERCENTAGE OF PILOT RESPONDENTS INTERVIEWED ON THE IMPORTANCE OF THIS </w:t>
      </w:r>
      <w:bookmarkEnd w:id="85"/>
      <w:r w:rsidR="00BF56AD" w:rsidRPr="00653246">
        <w:rPr>
          <w:rFonts w:ascii="Times New Roman" w:hAnsi="Times New Roman" w:cs="Times New Roman"/>
          <w:color w:val="auto"/>
          <w:sz w:val="24"/>
          <w:szCs w:val="24"/>
        </w:rPr>
        <w:t>WORK.</w:t>
      </w:r>
    </w:p>
    <w:p w14:paraId="569674A8" w14:textId="77777777" w:rsidR="00013180" w:rsidRPr="000A5AF4" w:rsidRDefault="00013180" w:rsidP="00013180">
      <w:pPr>
        <w:spacing w:line="480" w:lineRule="auto"/>
        <w:jc w:val="both"/>
        <w:rPr>
          <w:rFonts w:ascii="Times New Roman" w:hAnsi="Times New Roman" w:cs="Times New Roman"/>
          <w:sz w:val="24"/>
          <w:szCs w:val="24"/>
        </w:rPr>
      </w:pPr>
    </w:p>
    <w:p w14:paraId="65062B78" w14:textId="6D2BA16B" w:rsidR="00013180" w:rsidRPr="000A5AF4" w:rsidRDefault="00013180" w:rsidP="00013180">
      <w:pPr>
        <w:spacing w:line="480" w:lineRule="auto"/>
        <w:jc w:val="both"/>
        <w:rPr>
          <w:rFonts w:ascii="Times New Roman" w:hAnsi="Times New Roman" w:cs="Times New Roman"/>
          <w:sz w:val="24"/>
          <w:szCs w:val="24"/>
        </w:rPr>
      </w:pPr>
      <w:r w:rsidRPr="000A5AF4">
        <w:rPr>
          <w:rFonts w:ascii="Times New Roman" w:hAnsi="Times New Roman" w:cs="Times New Roman"/>
          <w:sz w:val="24"/>
          <w:szCs w:val="24"/>
        </w:rPr>
        <w:t xml:space="preserve">Drawing a comparison between outcomes and the preceding sections of </w:t>
      </w:r>
      <w:r w:rsidR="00C265B7">
        <w:rPr>
          <w:rFonts w:ascii="Times New Roman" w:hAnsi="Times New Roman" w:cs="Times New Roman"/>
          <w:sz w:val="24"/>
          <w:szCs w:val="24"/>
        </w:rPr>
        <w:t>this</w:t>
      </w:r>
      <w:r w:rsidRPr="000A5AF4">
        <w:rPr>
          <w:rFonts w:ascii="Times New Roman" w:hAnsi="Times New Roman" w:cs="Times New Roman"/>
          <w:sz w:val="24"/>
          <w:szCs w:val="24"/>
        </w:rPr>
        <w:t xml:space="preserve"> study,</w:t>
      </w:r>
      <w:r w:rsidR="00C265B7">
        <w:rPr>
          <w:rFonts w:ascii="Times New Roman" w:hAnsi="Times New Roman" w:cs="Times New Roman"/>
          <w:sz w:val="24"/>
          <w:szCs w:val="24"/>
        </w:rPr>
        <w:t xml:space="preserve"> </w:t>
      </w:r>
      <w:r w:rsidRPr="000A5AF4">
        <w:rPr>
          <w:rFonts w:ascii="Times New Roman" w:hAnsi="Times New Roman" w:cs="Times New Roman"/>
          <w:sz w:val="24"/>
          <w:szCs w:val="24"/>
        </w:rPr>
        <w:t>findings correspond with earlier research that underscores the significance of incorporating environmentally friendly sceneries into flight simulators for the benefit of both educators and learners. The survey unearthed students' perspectives, wherein they articulated several insights on the potential advantages. A selection of these viewpoints is presented below.</w:t>
      </w:r>
    </w:p>
    <w:p w14:paraId="38BE7DA6" w14:textId="77777777" w:rsidR="00013180" w:rsidRPr="000A5AF4" w:rsidRDefault="00013180" w:rsidP="00013180">
      <w:pPr>
        <w:spacing w:line="480" w:lineRule="auto"/>
        <w:jc w:val="both"/>
        <w:rPr>
          <w:rFonts w:ascii="Times New Roman" w:hAnsi="Times New Roman" w:cs="Times New Roman"/>
          <w:sz w:val="24"/>
          <w:szCs w:val="24"/>
        </w:rPr>
      </w:pPr>
      <w:r w:rsidRPr="000A5AF4">
        <w:rPr>
          <w:rFonts w:ascii="Times New Roman" w:hAnsi="Times New Roman" w:cs="Times New Roman"/>
          <w:sz w:val="24"/>
          <w:szCs w:val="24"/>
        </w:rPr>
        <w:t xml:space="preserve"> “Many students offering aerospace engineering desire to become pilots, so if we have a flight simulator with an environmentally friendly scenery, it will broaden the scope of the aerospace engineering course to benefit all students offering aerospace engineering, thus, both the engineers and pilots”.</w:t>
      </w:r>
    </w:p>
    <w:p w14:paraId="7EE72816" w14:textId="7260DB50" w:rsidR="00013180" w:rsidRPr="000A5AF4" w:rsidRDefault="00013180" w:rsidP="00013180">
      <w:pPr>
        <w:spacing w:line="480" w:lineRule="auto"/>
        <w:jc w:val="both"/>
        <w:rPr>
          <w:rFonts w:ascii="Times New Roman" w:hAnsi="Times New Roman" w:cs="Times New Roman"/>
          <w:sz w:val="24"/>
          <w:szCs w:val="24"/>
        </w:rPr>
      </w:pPr>
      <w:r w:rsidRPr="000A5AF4">
        <w:rPr>
          <w:rFonts w:ascii="Times New Roman" w:hAnsi="Times New Roman" w:cs="Times New Roman"/>
          <w:sz w:val="24"/>
          <w:szCs w:val="24"/>
        </w:rPr>
        <w:t xml:space="preserve">“It will help to bridge the gap between the real world and our </w:t>
      </w:r>
      <w:r w:rsidR="004D43AB" w:rsidRPr="000A5AF4">
        <w:rPr>
          <w:rFonts w:ascii="Times New Roman" w:hAnsi="Times New Roman" w:cs="Times New Roman"/>
          <w:sz w:val="24"/>
          <w:szCs w:val="24"/>
        </w:rPr>
        <w:t>textbooks</w:t>
      </w:r>
      <w:r w:rsidRPr="000A5AF4">
        <w:rPr>
          <w:rFonts w:ascii="Times New Roman" w:hAnsi="Times New Roman" w:cs="Times New Roman"/>
          <w:sz w:val="24"/>
          <w:szCs w:val="24"/>
        </w:rPr>
        <w:t xml:space="preserve"> with the experience we will gain. Its simulated we know,</w:t>
      </w:r>
      <w:r>
        <w:rPr>
          <w:rFonts w:ascii="Times New Roman" w:hAnsi="Times New Roman" w:cs="Times New Roman"/>
          <w:sz w:val="24"/>
          <w:szCs w:val="24"/>
        </w:rPr>
        <w:t xml:space="preserve"> </w:t>
      </w:r>
      <w:r w:rsidRPr="000A5AF4">
        <w:rPr>
          <w:rFonts w:ascii="Times New Roman" w:hAnsi="Times New Roman" w:cs="Times New Roman"/>
          <w:sz w:val="24"/>
          <w:szCs w:val="24"/>
        </w:rPr>
        <w:t>bu</w:t>
      </w:r>
      <w:r>
        <w:rPr>
          <w:rFonts w:ascii="Times New Roman" w:hAnsi="Times New Roman" w:cs="Times New Roman"/>
          <w:sz w:val="24"/>
          <w:szCs w:val="24"/>
        </w:rPr>
        <w:t>t</w:t>
      </w:r>
      <w:r w:rsidRPr="000A5AF4">
        <w:rPr>
          <w:rFonts w:ascii="Times New Roman" w:hAnsi="Times New Roman" w:cs="Times New Roman"/>
          <w:sz w:val="24"/>
          <w:szCs w:val="24"/>
        </w:rPr>
        <w:t xml:space="preserve"> we know it’s more practical than the illustrations we see in our </w:t>
      </w:r>
      <w:r w:rsidR="004D43AB" w:rsidRPr="000A5AF4">
        <w:rPr>
          <w:rFonts w:ascii="Times New Roman" w:hAnsi="Times New Roman" w:cs="Times New Roman"/>
          <w:sz w:val="24"/>
          <w:szCs w:val="24"/>
        </w:rPr>
        <w:t>textbooks</w:t>
      </w:r>
      <w:r w:rsidRPr="000A5AF4">
        <w:rPr>
          <w:rFonts w:ascii="Times New Roman" w:hAnsi="Times New Roman" w:cs="Times New Roman"/>
          <w:sz w:val="24"/>
          <w:szCs w:val="24"/>
        </w:rPr>
        <w:t>”.</w:t>
      </w:r>
    </w:p>
    <w:p w14:paraId="04F9CB95" w14:textId="7275F927" w:rsidR="00013180" w:rsidRPr="000A5AF4" w:rsidRDefault="00013180" w:rsidP="00013180">
      <w:pPr>
        <w:spacing w:line="480" w:lineRule="auto"/>
        <w:jc w:val="both"/>
        <w:rPr>
          <w:rFonts w:ascii="Times New Roman" w:hAnsi="Times New Roman" w:cs="Times New Roman"/>
          <w:sz w:val="24"/>
          <w:szCs w:val="24"/>
        </w:rPr>
      </w:pPr>
      <w:r w:rsidRPr="000A5AF4">
        <w:rPr>
          <w:rFonts w:ascii="Times New Roman" w:hAnsi="Times New Roman" w:cs="Times New Roman"/>
          <w:sz w:val="24"/>
          <w:szCs w:val="24"/>
        </w:rPr>
        <w:t xml:space="preserve">“To give the aerospace student a feel of the field of work they’ll be </w:t>
      </w:r>
      <w:r w:rsidR="001D72AE" w:rsidRPr="000A5AF4">
        <w:rPr>
          <w:rFonts w:ascii="Times New Roman" w:hAnsi="Times New Roman" w:cs="Times New Roman"/>
          <w:sz w:val="24"/>
          <w:szCs w:val="24"/>
        </w:rPr>
        <w:t>endeavouring</w:t>
      </w:r>
      <w:r w:rsidRPr="000A5AF4">
        <w:rPr>
          <w:rFonts w:ascii="Times New Roman" w:hAnsi="Times New Roman" w:cs="Times New Roman"/>
          <w:sz w:val="24"/>
          <w:szCs w:val="24"/>
        </w:rPr>
        <w:t xml:space="preserve"> in especially with in flight experiences”.</w:t>
      </w:r>
    </w:p>
    <w:p w14:paraId="7E03C2B4" w14:textId="77777777" w:rsidR="00013180" w:rsidRPr="000A5AF4" w:rsidRDefault="00013180" w:rsidP="00013180">
      <w:pPr>
        <w:spacing w:line="480" w:lineRule="auto"/>
        <w:jc w:val="both"/>
        <w:rPr>
          <w:rFonts w:ascii="Times New Roman" w:hAnsi="Times New Roman" w:cs="Times New Roman"/>
          <w:sz w:val="24"/>
          <w:szCs w:val="24"/>
        </w:rPr>
      </w:pPr>
      <w:r w:rsidRPr="000A5AF4">
        <w:rPr>
          <w:rFonts w:ascii="Times New Roman" w:hAnsi="Times New Roman" w:cs="Times New Roman"/>
          <w:sz w:val="24"/>
          <w:szCs w:val="24"/>
        </w:rPr>
        <w:t xml:space="preserve">“It will give us the opportunity to practice and refine our decision-making and problem-solving skills which are essential in the aerospace industry”. </w:t>
      </w:r>
    </w:p>
    <w:p w14:paraId="715180B4" w14:textId="4530B43E" w:rsidR="00013180" w:rsidRPr="000A5AF4" w:rsidRDefault="00013180" w:rsidP="00013180">
      <w:pPr>
        <w:spacing w:line="480" w:lineRule="auto"/>
        <w:jc w:val="both"/>
        <w:rPr>
          <w:rFonts w:ascii="Times New Roman" w:hAnsi="Times New Roman" w:cs="Times New Roman"/>
          <w:sz w:val="24"/>
          <w:szCs w:val="24"/>
        </w:rPr>
      </w:pPr>
      <w:r w:rsidRPr="000A5AF4">
        <w:rPr>
          <w:rFonts w:ascii="Times New Roman" w:hAnsi="Times New Roman" w:cs="Times New Roman"/>
          <w:sz w:val="24"/>
          <w:szCs w:val="24"/>
        </w:rPr>
        <w:t xml:space="preserve">The survey highlights specific factors of significance within </w:t>
      </w:r>
      <w:r w:rsidR="00C02C36">
        <w:rPr>
          <w:rFonts w:ascii="Times New Roman" w:hAnsi="Times New Roman" w:cs="Times New Roman"/>
          <w:sz w:val="24"/>
          <w:szCs w:val="24"/>
        </w:rPr>
        <w:t>this</w:t>
      </w:r>
      <w:r w:rsidRPr="000A5AF4">
        <w:rPr>
          <w:rFonts w:ascii="Times New Roman" w:hAnsi="Times New Roman" w:cs="Times New Roman"/>
          <w:sz w:val="24"/>
          <w:szCs w:val="24"/>
        </w:rPr>
        <w:t xml:space="preserve"> study. Firstly, the incorporation of virtual landscapes into the flight simulator holds the potential to establish an immersive experience for pilots. This, in turn, contributes to heightening the pilots</w:t>
      </w:r>
      <w:r>
        <w:rPr>
          <w:rFonts w:ascii="Times New Roman" w:hAnsi="Times New Roman" w:cs="Times New Roman"/>
          <w:sz w:val="24"/>
          <w:szCs w:val="24"/>
        </w:rPr>
        <w:t>’</w:t>
      </w:r>
      <w:r w:rsidRPr="000A5AF4">
        <w:rPr>
          <w:rFonts w:ascii="Times New Roman" w:hAnsi="Times New Roman" w:cs="Times New Roman"/>
          <w:sz w:val="24"/>
          <w:szCs w:val="24"/>
        </w:rPr>
        <w:t xml:space="preserve"> situational awareness. Lastly, the survey emphasizes that the simulator provides cues for pilots and flight instructors, facilitating adjustments in variables like altitude, speed, and various control parameters.</w:t>
      </w:r>
    </w:p>
    <w:p w14:paraId="5EC36968" w14:textId="584A9A20" w:rsidR="00013180" w:rsidRDefault="00BC551B" w:rsidP="00013180">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This</w:t>
      </w:r>
      <w:r w:rsidR="00013180" w:rsidRPr="000A5AF4">
        <w:rPr>
          <w:rFonts w:ascii="Times New Roman" w:hAnsi="Times New Roman" w:cs="Times New Roman"/>
          <w:sz w:val="24"/>
          <w:szCs w:val="24"/>
        </w:rPr>
        <w:t xml:space="preserve"> survey illuminates the contentment of both students and Trainers when engaging with environmentally friendly sceneries. The outcomes offer valuable understandings for flight trainers, students, and the aviation sector as a whole, striving to cultivate a superior and enjoyable learning journey.</w:t>
      </w:r>
    </w:p>
    <w:p w14:paraId="5F8D28CE" w14:textId="209002EF" w:rsidR="00670134" w:rsidRPr="00670134" w:rsidRDefault="00670134" w:rsidP="00670134">
      <w:pPr>
        <w:pStyle w:val="Heading3"/>
        <w:rPr>
          <w:rFonts w:ascii="Times New Roman" w:hAnsi="Times New Roman" w:cs="Times New Roman"/>
          <w:b/>
          <w:bCs/>
          <w:color w:val="auto"/>
        </w:rPr>
      </w:pPr>
      <w:bookmarkStart w:id="86" w:name="_Toc145068389"/>
      <w:bookmarkStart w:id="87" w:name="_Toc145580497"/>
      <w:r>
        <w:rPr>
          <w:rFonts w:ascii="Times New Roman" w:hAnsi="Times New Roman" w:cs="Times New Roman"/>
          <w:b/>
          <w:bCs/>
          <w:color w:val="auto"/>
        </w:rPr>
        <w:t xml:space="preserve">4.2 </w:t>
      </w:r>
      <w:r w:rsidRPr="00670134">
        <w:rPr>
          <w:rFonts w:ascii="Times New Roman" w:hAnsi="Times New Roman" w:cs="Times New Roman"/>
          <w:b/>
          <w:bCs/>
          <w:color w:val="auto"/>
        </w:rPr>
        <w:t>Imported Satellite Images</w:t>
      </w:r>
      <w:bookmarkEnd w:id="86"/>
      <w:bookmarkEnd w:id="87"/>
    </w:p>
    <w:p w14:paraId="09AFA9E7" w14:textId="023B2171" w:rsidR="00013180" w:rsidRDefault="00013180" w:rsidP="00013180">
      <w:pPr>
        <w:spacing w:line="480" w:lineRule="auto"/>
        <w:jc w:val="both"/>
        <w:rPr>
          <w:rFonts w:ascii="Times New Roman" w:hAnsi="Times New Roman" w:cs="Times New Roman"/>
          <w:sz w:val="24"/>
          <w:szCs w:val="24"/>
        </w:rPr>
      </w:pPr>
      <w:r w:rsidRPr="00126FD1">
        <w:rPr>
          <w:rFonts w:ascii="Times New Roman" w:hAnsi="Times New Roman" w:cs="Times New Roman"/>
          <w:sz w:val="24"/>
          <w:szCs w:val="24"/>
        </w:rPr>
        <w:t>The procedures carried out for each aspect of this work generated an outcome. Beginning from the marking out and extraction of the satellite images right to the simulation of the final works.</w:t>
      </w:r>
      <w:r>
        <w:rPr>
          <w:rFonts w:ascii="Times New Roman" w:hAnsi="Times New Roman" w:cs="Times New Roman"/>
          <w:sz w:val="24"/>
          <w:szCs w:val="24"/>
        </w:rPr>
        <w:t xml:space="preserve"> The area desired was carefully marked out on the Ghana map and the desired aspects for which the work needed to be done were also marked in that regard. This part of the work was carried out in the ortho4XP Software.</w:t>
      </w:r>
    </w:p>
    <w:p w14:paraId="3315C4B5" w14:textId="77777777" w:rsidR="00013180" w:rsidRDefault="00013180" w:rsidP="00013180">
      <w:pPr>
        <w:keepNext/>
        <w:spacing w:line="480" w:lineRule="auto"/>
        <w:jc w:val="both"/>
      </w:pPr>
      <w:r>
        <w:t xml:space="preserve">                                      </w:t>
      </w:r>
      <w:r>
        <w:rPr>
          <w:rFonts w:ascii="Times New Roman" w:hAnsi="Times New Roman" w:cs="Times New Roman"/>
          <w:noProof/>
          <w:sz w:val="24"/>
          <w:szCs w:val="24"/>
        </w:rPr>
        <w:drawing>
          <wp:inline distT="0" distB="0" distL="0" distR="0" wp14:anchorId="54D53CF5" wp14:editId="13905C19">
            <wp:extent cx="3524250" cy="3590247"/>
            <wp:effectExtent l="0" t="0" r="0" b="0"/>
            <wp:docPr id="8443807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80707" name="Picture 844380707"/>
                    <pic:cNvPicPr/>
                  </pic:nvPicPr>
                  <pic:blipFill>
                    <a:blip r:embed="rId22">
                      <a:extLst>
                        <a:ext uri="{28A0092B-C50C-407E-A947-70E740481C1C}">
                          <a14:useLocalDpi xmlns:a14="http://schemas.microsoft.com/office/drawing/2010/main" val="0"/>
                        </a:ext>
                      </a:extLst>
                    </a:blip>
                    <a:stretch>
                      <a:fillRect/>
                    </a:stretch>
                  </pic:blipFill>
                  <pic:spPr>
                    <a:xfrm>
                      <a:off x="0" y="0"/>
                      <a:ext cx="3535708" cy="3601920"/>
                    </a:xfrm>
                    <a:prstGeom prst="rect">
                      <a:avLst/>
                    </a:prstGeom>
                  </pic:spPr>
                </pic:pic>
              </a:graphicData>
            </a:graphic>
          </wp:inline>
        </w:drawing>
      </w:r>
    </w:p>
    <w:p w14:paraId="652819A9" w14:textId="40898D84" w:rsidR="00013180" w:rsidRPr="00653246" w:rsidRDefault="00013180" w:rsidP="00013180">
      <w:pPr>
        <w:pStyle w:val="Caption"/>
        <w:jc w:val="both"/>
        <w:rPr>
          <w:rFonts w:ascii="Times New Roman" w:hAnsi="Times New Roman" w:cs="Times New Roman"/>
          <w:color w:val="auto"/>
          <w:sz w:val="24"/>
          <w:szCs w:val="24"/>
        </w:rPr>
      </w:pPr>
      <w:r w:rsidRPr="00653246">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 </w:t>
      </w:r>
      <w:r w:rsidRPr="00653246">
        <w:rPr>
          <w:rFonts w:ascii="Times New Roman" w:hAnsi="Times New Roman" w:cs="Times New Roman"/>
          <w:color w:val="auto"/>
          <w:sz w:val="24"/>
          <w:szCs w:val="24"/>
        </w:rPr>
        <w:t xml:space="preserve">   </w:t>
      </w:r>
      <w:bookmarkStart w:id="88" w:name="_Toc144891422"/>
      <w:r w:rsidRPr="00653246">
        <w:rPr>
          <w:rFonts w:ascii="Times New Roman" w:hAnsi="Times New Roman" w:cs="Times New Roman"/>
          <w:color w:val="auto"/>
          <w:sz w:val="24"/>
          <w:szCs w:val="24"/>
        </w:rPr>
        <w:t xml:space="preserve">Figure 4. </w:t>
      </w:r>
      <w:r w:rsidRPr="00653246">
        <w:rPr>
          <w:rFonts w:ascii="Times New Roman" w:hAnsi="Times New Roman" w:cs="Times New Roman"/>
          <w:color w:val="auto"/>
          <w:sz w:val="24"/>
          <w:szCs w:val="24"/>
        </w:rPr>
        <w:fldChar w:fldCharType="begin"/>
      </w:r>
      <w:r w:rsidRPr="00653246">
        <w:rPr>
          <w:rFonts w:ascii="Times New Roman" w:hAnsi="Times New Roman" w:cs="Times New Roman"/>
          <w:color w:val="auto"/>
          <w:sz w:val="24"/>
          <w:szCs w:val="24"/>
        </w:rPr>
        <w:instrText xml:space="preserve"> SEQ Figure_4. \* ARABIC </w:instrText>
      </w:r>
      <w:r w:rsidRPr="00653246">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w:t>
      </w:r>
      <w:r w:rsidRPr="00653246">
        <w:rPr>
          <w:rFonts w:ascii="Times New Roman" w:hAnsi="Times New Roman" w:cs="Times New Roman"/>
          <w:color w:val="auto"/>
          <w:sz w:val="24"/>
          <w:szCs w:val="24"/>
        </w:rPr>
        <w:fldChar w:fldCharType="end"/>
      </w:r>
      <w:r w:rsidR="00BF56AD" w:rsidRPr="00653246">
        <w:rPr>
          <w:rFonts w:ascii="Times New Roman" w:hAnsi="Times New Roman" w:cs="Times New Roman"/>
          <w:color w:val="auto"/>
          <w:sz w:val="24"/>
          <w:szCs w:val="24"/>
        </w:rPr>
        <w:t xml:space="preserve"> THE MARKED-OUT AREA OF THE DESIRED ASPECT ON THE GHANA </w:t>
      </w:r>
      <w:bookmarkEnd w:id="88"/>
      <w:r w:rsidR="00BF56AD" w:rsidRPr="00653246">
        <w:rPr>
          <w:rFonts w:ascii="Times New Roman" w:hAnsi="Times New Roman" w:cs="Times New Roman"/>
          <w:color w:val="auto"/>
          <w:sz w:val="24"/>
          <w:szCs w:val="24"/>
        </w:rPr>
        <w:t>MAP.</w:t>
      </w:r>
    </w:p>
    <w:p w14:paraId="4E6D544A" w14:textId="77777777" w:rsidR="00013180" w:rsidRDefault="00013180" w:rsidP="00013180">
      <w:pPr>
        <w:keepNext/>
        <w:spacing w:line="480" w:lineRule="auto"/>
        <w:jc w:val="both"/>
      </w:pPr>
      <w:r>
        <w:rPr>
          <w:rFonts w:ascii="Times New Roman" w:hAnsi="Times New Roman" w:cs="Times New Roman"/>
          <w:sz w:val="24"/>
          <w:szCs w:val="24"/>
        </w:rPr>
        <w:lastRenderedPageBreak/>
        <w:t xml:space="preserve">                      </w:t>
      </w:r>
      <w:r>
        <w:rPr>
          <w:rFonts w:ascii="Times New Roman" w:hAnsi="Times New Roman" w:cs="Times New Roman"/>
          <w:noProof/>
          <w:sz w:val="24"/>
          <w:szCs w:val="24"/>
        </w:rPr>
        <w:t xml:space="preserve">      </w:t>
      </w:r>
      <w:r w:rsidRPr="005E105F">
        <w:rPr>
          <w:rFonts w:ascii="Times New Roman" w:hAnsi="Times New Roman" w:cs="Times New Roman"/>
          <w:noProof/>
          <w:sz w:val="24"/>
          <w:szCs w:val="24"/>
        </w:rPr>
        <w:drawing>
          <wp:inline distT="0" distB="0" distL="0" distR="0" wp14:anchorId="2429DD70" wp14:editId="7520C78F">
            <wp:extent cx="3629025" cy="2741173"/>
            <wp:effectExtent l="0" t="0" r="0" b="2540"/>
            <wp:docPr id="5" name="Content Placeholder 4">
              <a:extLst xmlns:a="http://schemas.openxmlformats.org/drawingml/2006/main">
                <a:ext uri="{FF2B5EF4-FFF2-40B4-BE49-F238E27FC236}">
                  <a16:creationId xmlns:a16="http://schemas.microsoft.com/office/drawing/2014/main" id="{42AE6C2F-52DD-322C-D1E9-683543FA1EA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2AE6C2F-52DD-322C-D1E9-683543FA1EA6}"/>
                        </a:ext>
                      </a:extLst>
                    </pic:cNvPr>
                    <pic:cNvPicPr>
                      <a:picLocks noGrp="1"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77539" cy="2777818"/>
                    </a:xfrm>
                    <a:prstGeom prst="rect">
                      <a:avLst/>
                    </a:prstGeom>
                  </pic:spPr>
                </pic:pic>
              </a:graphicData>
            </a:graphic>
          </wp:inline>
        </w:drawing>
      </w:r>
    </w:p>
    <w:p w14:paraId="53478A4D" w14:textId="4588E45C" w:rsidR="00013180" w:rsidRPr="00BC2030" w:rsidRDefault="00013180" w:rsidP="00013180">
      <w:pPr>
        <w:pStyle w:val="Caption"/>
        <w:jc w:val="both"/>
        <w:rPr>
          <w:rFonts w:ascii="Times New Roman" w:hAnsi="Times New Roman" w:cs="Times New Roman"/>
          <w:sz w:val="24"/>
          <w:szCs w:val="24"/>
        </w:rPr>
      </w:pPr>
      <w:bookmarkStart w:id="89" w:name="_Toc144891423"/>
      <w:r w:rsidRPr="00BC2030">
        <w:rPr>
          <w:rFonts w:ascii="Times New Roman" w:hAnsi="Times New Roman" w:cs="Times New Roman"/>
          <w:color w:val="auto"/>
          <w:sz w:val="24"/>
          <w:szCs w:val="24"/>
        </w:rPr>
        <w:t xml:space="preserve">Figure 4. </w:t>
      </w:r>
      <w:r w:rsidRPr="00BC2030">
        <w:rPr>
          <w:rFonts w:ascii="Times New Roman" w:hAnsi="Times New Roman" w:cs="Times New Roman"/>
          <w:color w:val="auto"/>
          <w:sz w:val="24"/>
          <w:szCs w:val="24"/>
        </w:rPr>
        <w:fldChar w:fldCharType="begin"/>
      </w:r>
      <w:r w:rsidRPr="00BC2030">
        <w:rPr>
          <w:rFonts w:ascii="Times New Roman" w:hAnsi="Times New Roman" w:cs="Times New Roman"/>
          <w:color w:val="auto"/>
          <w:sz w:val="24"/>
          <w:szCs w:val="24"/>
        </w:rPr>
        <w:instrText xml:space="preserve"> SEQ Figure_4. \* ARABIC </w:instrText>
      </w:r>
      <w:r w:rsidRPr="00BC2030">
        <w:rPr>
          <w:rFonts w:ascii="Times New Roman" w:hAnsi="Times New Roman" w:cs="Times New Roman"/>
          <w:color w:val="auto"/>
          <w:sz w:val="24"/>
          <w:szCs w:val="24"/>
        </w:rPr>
        <w:fldChar w:fldCharType="separate"/>
      </w:r>
      <w:r w:rsidR="00BF56AD">
        <w:rPr>
          <w:rFonts w:ascii="Times New Roman" w:hAnsi="Times New Roman" w:cs="Times New Roman"/>
          <w:noProof/>
          <w:color w:val="auto"/>
          <w:sz w:val="24"/>
          <w:szCs w:val="24"/>
        </w:rPr>
        <w:t>5</w:t>
      </w:r>
      <w:r w:rsidRPr="00BC2030">
        <w:rPr>
          <w:rFonts w:ascii="Times New Roman" w:hAnsi="Times New Roman" w:cs="Times New Roman"/>
          <w:color w:val="auto"/>
          <w:sz w:val="24"/>
          <w:szCs w:val="24"/>
        </w:rPr>
        <w:fldChar w:fldCharType="end"/>
      </w:r>
      <w:r w:rsidR="00BF56AD" w:rsidRPr="00BC2030">
        <w:rPr>
          <w:rFonts w:ascii="Times New Roman" w:hAnsi="Times New Roman" w:cs="Times New Roman"/>
          <w:color w:val="auto"/>
          <w:sz w:val="24"/>
          <w:szCs w:val="24"/>
        </w:rPr>
        <w:t xml:space="preserve"> REPRESENTS AN INNER VIEW OF THE TERRAIN WITH ZOOM LEVELS AS THE RED </w:t>
      </w:r>
      <w:bookmarkEnd w:id="89"/>
      <w:r w:rsidR="00BF56AD" w:rsidRPr="00BC2030">
        <w:rPr>
          <w:rFonts w:ascii="Times New Roman" w:hAnsi="Times New Roman" w:cs="Times New Roman"/>
          <w:color w:val="auto"/>
          <w:sz w:val="24"/>
          <w:szCs w:val="24"/>
        </w:rPr>
        <w:t>GRIDS</w:t>
      </w:r>
      <w:r w:rsidR="004D43AB" w:rsidRPr="00BC2030">
        <w:rPr>
          <w:rFonts w:ascii="Times New Roman" w:hAnsi="Times New Roman" w:cs="Times New Roman"/>
          <w:color w:val="auto"/>
          <w:sz w:val="24"/>
          <w:szCs w:val="24"/>
        </w:rPr>
        <w:t>.</w:t>
      </w:r>
    </w:p>
    <w:p w14:paraId="7A9189A1" w14:textId="628E3044" w:rsidR="00013180" w:rsidRDefault="00013180" w:rsidP="00013180">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The upper red grid represents the Kumasi airport area while the lover red grid represents the Kwame Nkrumah University of Science and Technology area. </w:t>
      </w:r>
      <w:r w:rsidRPr="00126FD1">
        <w:rPr>
          <w:rFonts w:ascii="Times New Roman" w:hAnsi="Times New Roman" w:cs="Times New Roman"/>
          <w:sz w:val="24"/>
          <w:szCs w:val="24"/>
        </w:rPr>
        <w:t>On the first try, when the images of the Kumasi airport area were generated, it turned out perfectly as required but when the satellite images of the KNUST campus area were generated, some of the images were faulty and blurry so they had to be deleted for another set of images to be extracted again. On the second try it turned out exactly as expecte</w:t>
      </w:r>
      <w:r>
        <w:rPr>
          <w:rFonts w:ascii="Times New Roman" w:hAnsi="Times New Roman" w:cs="Times New Roman"/>
          <w:sz w:val="24"/>
          <w:szCs w:val="24"/>
        </w:rPr>
        <w:t>d</w:t>
      </w:r>
      <w:r w:rsidRPr="00126FD1">
        <w:rPr>
          <w:rFonts w:ascii="Times New Roman" w:hAnsi="Times New Roman" w:cs="Times New Roman"/>
          <w:sz w:val="24"/>
          <w:szCs w:val="24"/>
        </w:rPr>
        <w:t>.</w:t>
      </w:r>
      <w:r>
        <w:rPr>
          <w:rFonts w:ascii="Times New Roman" w:hAnsi="Times New Roman" w:cs="Times New Roman"/>
          <w:sz w:val="24"/>
          <w:szCs w:val="24"/>
        </w:rPr>
        <w:t xml:space="preserve"> </w:t>
      </w:r>
    </w:p>
    <w:p w14:paraId="3C59E7A4" w14:textId="77777777" w:rsidR="00013180" w:rsidRDefault="00013180" w:rsidP="00013180">
      <w:pPr>
        <w:keepNext/>
        <w:spacing w:line="480" w:lineRule="auto"/>
        <w:jc w:val="both"/>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594A9CC" wp14:editId="18E1EAA2">
            <wp:extent cx="3746500" cy="1805362"/>
            <wp:effectExtent l="0" t="0" r="6350" b="4445"/>
            <wp:docPr id="126481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17208" name="Picture 126481720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43683" cy="1852192"/>
                    </a:xfrm>
                    <a:prstGeom prst="rect">
                      <a:avLst/>
                    </a:prstGeom>
                  </pic:spPr>
                </pic:pic>
              </a:graphicData>
            </a:graphic>
          </wp:inline>
        </w:drawing>
      </w:r>
    </w:p>
    <w:p w14:paraId="601845AF" w14:textId="6B0F2743" w:rsidR="00013180" w:rsidRPr="007006BD" w:rsidRDefault="00013180" w:rsidP="00013180">
      <w:pPr>
        <w:pStyle w:val="Caption"/>
        <w:jc w:val="both"/>
        <w:rPr>
          <w:rFonts w:ascii="Times New Roman" w:hAnsi="Times New Roman" w:cs="Times New Roman"/>
          <w:color w:val="auto"/>
          <w:sz w:val="24"/>
          <w:szCs w:val="24"/>
        </w:rPr>
      </w:pPr>
      <w:bookmarkStart w:id="90" w:name="_Toc144891424"/>
      <w:r w:rsidRPr="007006BD">
        <w:rPr>
          <w:rFonts w:ascii="Times New Roman" w:hAnsi="Times New Roman" w:cs="Times New Roman"/>
          <w:color w:val="auto"/>
          <w:sz w:val="24"/>
          <w:szCs w:val="24"/>
        </w:rPr>
        <w:t xml:space="preserve">Figure 4. </w:t>
      </w:r>
      <w:r w:rsidRPr="007006BD">
        <w:rPr>
          <w:rFonts w:ascii="Times New Roman" w:hAnsi="Times New Roman" w:cs="Times New Roman"/>
          <w:color w:val="auto"/>
          <w:sz w:val="24"/>
          <w:szCs w:val="24"/>
        </w:rPr>
        <w:fldChar w:fldCharType="begin"/>
      </w:r>
      <w:r w:rsidRPr="007006BD">
        <w:rPr>
          <w:rFonts w:ascii="Times New Roman" w:hAnsi="Times New Roman" w:cs="Times New Roman"/>
          <w:color w:val="auto"/>
          <w:sz w:val="24"/>
          <w:szCs w:val="24"/>
        </w:rPr>
        <w:instrText xml:space="preserve"> SEQ Figure_4. \* ARABIC </w:instrText>
      </w:r>
      <w:r w:rsidRPr="007006BD">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6</w:t>
      </w:r>
      <w:r w:rsidRPr="007006BD">
        <w:rPr>
          <w:rFonts w:ascii="Times New Roman" w:hAnsi="Times New Roman" w:cs="Times New Roman"/>
          <w:color w:val="auto"/>
          <w:sz w:val="24"/>
          <w:szCs w:val="24"/>
        </w:rPr>
        <w:fldChar w:fldCharType="end"/>
      </w:r>
      <w:r w:rsidRPr="007006BD">
        <w:rPr>
          <w:rFonts w:ascii="Times New Roman" w:hAnsi="Times New Roman" w:cs="Times New Roman"/>
          <w:color w:val="auto"/>
          <w:sz w:val="24"/>
          <w:szCs w:val="24"/>
        </w:rPr>
        <w:t xml:space="preserve"> </w:t>
      </w:r>
      <w:r w:rsidR="00BF56AD" w:rsidRPr="007006BD">
        <w:rPr>
          <w:rFonts w:ascii="Times New Roman" w:hAnsi="Times New Roman" w:cs="Times New Roman"/>
          <w:color w:val="auto"/>
          <w:sz w:val="24"/>
          <w:szCs w:val="24"/>
        </w:rPr>
        <w:t>SHOWS A PICTORIAL VIEW OF THE FACULTY AREA OF THE KNUST CAMPUS</w:t>
      </w:r>
      <w:r w:rsidR="00BF56AD" w:rsidRPr="007006BD">
        <w:rPr>
          <w:rFonts w:ascii="Times New Roman" w:hAnsi="Times New Roman" w:cs="Times New Roman"/>
          <w:noProof/>
          <w:color w:val="auto"/>
          <w:sz w:val="24"/>
          <w:szCs w:val="24"/>
        </w:rPr>
        <w:t xml:space="preserve"> FROM THE SATELLITE</w:t>
      </w:r>
      <w:bookmarkEnd w:id="90"/>
      <w:r w:rsidR="00BF56AD">
        <w:rPr>
          <w:rFonts w:ascii="Times New Roman" w:hAnsi="Times New Roman" w:cs="Times New Roman"/>
          <w:noProof/>
          <w:color w:val="auto"/>
          <w:sz w:val="24"/>
          <w:szCs w:val="24"/>
        </w:rPr>
        <w:t>.</w:t>
      </w:r>
    </w:p>
    <w:p w14:paraId="1E3632E0" w14:textId="77777777" w:rsidR="00013180" w:rsidRDefault="00013180" w:rsidP="00013180">
      <w:pPr>
        <w:keepNext/>
        <w:spacing w:line="480" w:lineRule="auto"/>
        <w:jc w:val="both"/>
      </w:pPr>
      <w:r>
        <w:rPr>
          <w:rFonts w:ascii="Times New Roman" w:hAnsi="Times New Roman" w:cs="Times New Roman"/>
          <w:sz w:val="24"/>
          <w:szCs w:val="24"/>
        </w:rPr>
        <w:lastRenderedPageBreak/>
        <w:t xml:space="preserve"> </w:t>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1D07ABA7" wp14:editId="432561BE">
            <wp:extent cx="4214191" cy="2456815"/>
            <wp:effectExtent l="0" t="0" r="0" b="635"/>
            <wp:docPr id="485878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78647" name="Picture 4858786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46331" cy="2475552"/>
                    </a:xfrm>
                    <a:prstGeom prst="rect">
                      <a:avLst/>
                    </a:prstGeom>
                  </pic:spPr>
                </pic:pic>
              </a:graphicData>
            </a:graphic>
          </wp:inline>
        </w:drawing>
      </w:r>
    </w:p>
    <w:p w14:paraId="118B0E40" w14:textId="0C239530" w:rsidR="00670134" w:rsidRDefault="00013180" w:rsidP="006D0DD3">
      <w:pPr>
        <w:pStyle w:val="Caption"/>
        <w:jc w:val="both"/>
        <w:rPr>
          <w:rFonts w:ascii="Times New Roman" w:hAnsi="Times New Roman" w:cs="Times New Roman"/>
          <w:color w:val="auto"/>
          <w:sz w:val="24"/>
          <w:szCs w:val="24"/>
        </w:rPr>
      </w:pPr>
      <w:bookmarkStart w:id="91" w:name="_Toc144891425"/>
      <w:r w:rsidRPr="007006BD">
        <w:rPr>
          <w:rFonts w:ascii="Times New Roman" w:hAnsi="Times New Roman" w:cs="Times New Roman"/>
          <w:color w:val="auto"/>
          <w:sz w:val="24"/>
          <w:szCs w:val="24"/>
        </w:rPr>
        <w:t xml:space="preserve">Figure 4. </w:t>
      </w:r>
      <w:r w:rsidRPr="007006BD">
        <w:rPr>
          <w:rFonts w:ascii="Times New Roman" w:hAnsi="Times New Roman" w:cs="Times New Roman"/>
          <w:color w:val="auto"/>
          <w:sz w:val="24"/>
          <w:szCs w:val="24"/>
        </w:rPr>
        <w:fldChar w:fldCharType="begin"/>
      </w:r>
      <w:r w:rsidRPr="007006BD">
        <w:rPr>
          <w:rFonts w:ascii="Times New Roman" w:hAnsi="Times New Roman" w:cs="Times New Roman"/>
          <w:color w:val="auto"/>
          <w:sz w:val="24"/>
          <w:szCs w:val="24"/>
        </w:rPr>
        <w:instrText xml:space="preserve"> SEQ Figure_4. \* ARABIC </w:instrText>
      </w:r>
      <w:r w:rsidRPr="007006BD">
        <w:rPr>
          <w:rFonts w:ascii="Times New Roman" w:hAnsi="Times New Roman" w:cs="Times New Roman"/>
          <w:color w:val="auto"/>
          <w:sz w:val="24"/>
          <w:szCs w:val="24"/>
        </w:rPr>
        <w:fldChar w:fldCharType="separate"/>
      </w:r>
      <w:r w:rsidR="00BF56AD">
        <w:rPr>
          <w:rFonts w:ascii="Times New Roman" w:hAnsi="Times New Roman" w:cs="Times New Roman"/>
          <w:noProof/>
          <w:color w:val="auto"/>
          <w:sz w:val="24"/>
          <w:szCs w:val="24"/>
        </w:rPr>
        <w:t>7</w:t>
      </w:r>
      <w:r w:rsidRPr="007006BD">
        <w:rPr>
          <w:rFonts w:ascii="Times New Roman" w:hAnsi="Times New Roman" w:cs="Times New Roman"/>
          <w:color w:val="auto"/>
          <w:sz w:val="24"/>
          <w:szCs w:val="24"/>
        </w:rPr>
        <w:fldChar w:fldCharType="end"/>
      </w:r>
      <w:r w:rsidR="00BF56AD" w:rsidRPr="007006BD">
        <w:rPr>
          <w:rFonts w:ascii="Times New Roman" w:hAnsi="Times New Roman" w:cs="Times New Roman"/>
          <w:color w:val="auto"/>
          <w:sz w:val="24"/>
          <w:szCs w:val="24"/>
        </w:rPr>
        <w:t xml:space="preserve"> REPRESENTS A SATELLITE IMAGE OBTAINED OF THE KUMASI AIRPORT</w:t>
      </w:r>
      <w:bookmarkEnd w:id="91"/>
      <w:r w:rsidR="00BF56AD">
        <w:rPr>
          <w:rFonts w:ascii="Times New Roman" w:hAnsi="Times New Roman" w:cs="Times New Roman"/>
          <w:color w:val="auto"/>
          <w:sz w:val="24"/>
          <w:szCs w:val="24"/>
        </w:rPr>
        <w:t>.</w:t>
      </w:r>
      <w:r w:rsidR="00BF56AD" w:rsidRPr="007006BD">
        <w:rPr>
          <w:rFonts w:ascii="Times New Roman" w:hAnsi="Times New Roman" w:cs="Times New Roman"/>
          <w:color w:val="auto"/>
          <w:sz w:val="24"/>
          <w:szCs w:val="24"/>
        </w:rPr>
        <w:t xml:space="preserve"> </w:t>
      </w:r>
    </w:p>
    <w:p w14:paraId="5B6108A1" w14:textId="77777777" w:rsidR="006D0DD3" w:rsidRDefault="006D0DD3" w:rsidP="006D0DD3">
      <w:pPr>
        <w:rPr>
          <w:lang w:val="en-US"/>
        </w:rPr>
      </w:pPr>
    </w:p>
    <w:p w14:paraId="50FA6852" w14:textId="77777777" w:rsidR="006D0DD3" w:rsidRPr="006D0DD3" w:rsidRDefault="006D0DD3" w:rsidP="006D0DD3">
      <w:pPr>
        <w:rPr>
          <w:lang w:val="en-US"/>
        </w:rPr>
      </w:pPr>
    </w:p>
    <w:p w14:paraId="22099985" w14:textId="5C2D1B63" w:rsidR="00670134" w:rsidRPr="00670134" w:rsidRDefault="00670134" w:rsidP="00670134">
      <w:pPr>
        <w:pStyle w:val="Heading3"/>
        <w:rPr>
          <w:rFonts w:ascii="Times New Roman" w:hAnsi="Times New Roman" w:cs="Times New Roman"/>
          <w:b/>
          <w:bCs/>
          <w:color w:val="auto"/>
        </w:rPr>
      </w:pPr>
      <w:bookmarkStart w:id="92" w:name="_Toc145068390"/>
      <w:bookmarkStart w:id="93" w:name="_Toc145580498"/>
      <w:r>
        <w:rPr>
          <w:rFonts w:ascii="Times New Roman" w:hAnsi="Times New Roman" w:cs="Times New Roman"/>
          <w:b/>
          <w:bCs/>
          <w:color w:val="auto"/>
        </w:rPr>
        <w:t xml:space="preserve">4.3 </w:t>
      </w:r>
      <w:r w:rsidRPr="00670134">
        <w:rPr>
          <w:rFonts w:ascii="Times New Roman" w:hAnsi="Times New Roman" w:cs="Times New Roman"/>
          <w:b/>
          <w:bCs/>
          <w:color w:val="auto"/>
        </w:rPr>
        <w:t xml:space="preserve">Results </w:t>
      </w:r>
      <w:r w:rsidR="00DF4FC9">
        <w:rPr>
          <w:rFonts w:ascii="Times New Roman" w:hAnsi="Times New Roman" w:cs="Times New Roman"/>
          <w:b/>
          <w:bCs/>
          <w:color w:val="auto"/>
        </w:rPr>
        <w:t>from</w:t>
      </w:r>
      <w:r w:rsidRPr="00670134">
        <w:rPr>
          <w:rFonts w:ascii="Times New Roman" w:hAnsi="Times New Roman" w:cs="Times New Roman"/>
          <w:b/>
          <w:bCs/>
          <w:color w:val="auto"/>
        </w:rPr>
        <w:t xml:space="preserve"> </w:t>
      </w:r>
      <w:proofErr w:type="gramStart"/>
      <w:r w:rsidRPr="00670134">
        <w:rPr>
          <w:rFonts w:ascii="Times New Roman" w:hAnsi="Times New Roman" w:cs="Times New Roman"/>
          <w:b/>
          <w:bCs/>
          <w:color w:val="auto"/>
        </w:rPr>
        <w:t>The</w:t>
      </w:r>
      <w:proofErr w:type="gramEnd"/>
      <w:r w:rsidRPr="00670134">
        <w:rPr>
          <w:rFonts w:ascii="Times New Roman" w:hAnsi="Times New Roman" w:cs="Times New Roman"/>
          <w:b/>
          <w:bCs/>
          <w:color w:val="auto"/>
        </w:rPr>
        <w:t xml:space="preserve"> 3D modelling in WED and Blender</w:t>
      </w:r>
      <w:bookmarkEnd w:id="92"/>
      <w:bookmarkEnd w:id="93"/>
    </w:p>
    <w:p w14:paraId="319538CE" w14:textId="1EAE5BEF" w:rsidR="00013180" w:rsidRDefault="00013180" w:rsidP="00013180">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These and many more satellite images of the important area required were taken to be employed in </w:t>
      </w:r>
      <w:r w:rsidR="00B40A5E">
        <w:rPr>
          <w:rFonts w:ascii="Times New Roman" w:hAnsi="Times New Roman" w:cs="Times New Roman"/>
          <w:sz w:val="24"/>
          <w:szCs w:val="24"/>
        </w:rPr>
        <w:t>this</w:t>
      </w:r>
      <w:r>
        <w:rPr>
          <w:rFonts w:ascii="Times New Roman" w:hAnsi="Times New Roman" w:cs="Times New Roman"/>
          <w:sz w:val="24"/>
          <w:szCs w:val="24"/>
        </w:rPr>
        <w:t xml:space="preserve"> work. </w:t>
      </w:r>
      <w:r w:rsidRPr="00126FD1">
        <w:rPr>
          <w:rFonts w:ascii="Times New Roman" w:hAnsi="Times New Roman" w:cs="Times New Roman"/>
          <w:sz w:val="24"/>
          <w:szCs w:val="24"/>
        </w:rPr>
        <w:t xml:space="preserve">The satellite images that were obtained are 2D in nature and therefore there was the need to render them in 3D so that there is an extrusion of the figures </w:t>
      </w:r>
      <w:r w:rsidR="0045483F">
        <w:rPr>
          <w:rFonts w:ascii="Times New Roman" w:hAnsi="Times New Roman" w:cs="Times New Roman"/>
          <w:sz w:val="24"/>
          <w:szCs w:val="24"/>
        </w:rPr>
        <w:t xml:space="preserve">that </w:t>
      </w:r>
      <w:r w:rsidRPr="00126FD1">
        <w:rPr>
          <w:rFonts w:ascii="Times New Roman" w:hAnsi="Times New Roman" w:cs="Times New Roman"/>
          <w:sz w:val="24"/>
          <w:szCs w:val="24"/>
        </w:rPr>
        <w:t>could</w:t>
      </w:r>
      <w:r w:rsidR="0045483F">
        <w:rPr>
          <w:rFonts w:ascii="Times New Roman" w:hAnsi="Times New Roman" w:cs="Times New Roman"/>
          <w:sz w:val="24"/>
          <w:szCs w:val="24"/>
        </w:rPr>
        <w:t xml:space="preserve"> be</w:t>
      </w:r>
      <w:r w:rsidRPr="00126FD1">
        <w:rPr>
          <w:rFonts w:ascii="Times New Roman" w:hAnsi="Times New Roman" w:cs="Times New Roman"/>
          <w:sz w:val="24"/>
          <w:szCs w:val="24"/>
        </w:rPr>
        <w:t xml:space="preserve"> see</w:t>
      </w:r>
      <w:r w:rsidR="0045483F">
        <w:rPr>
          <w:rFonts w:ascii="Times New Roman" w:hAnsi="Times New Roman" w:cs="Times New Roman"/>
          <w:sz w:val="24"/>
          <w:szCs w:val="24"/>
        </w:rPr>
        <w:t>n</w:t>
      </w:r>
      <w:r w:rsidRPr="00126FD1">
        <w:rPr>
          <w:rFonts w:ascii="Times New Roman" w:hAnsi="Times New Roman" w:cs="Times New Roman"/>
          <w:sz w:val="24"/>
          <w:szCs w:val="24"/>
        </w:rPr>
        <w:t xml:space="preserve">. This was the aspect were the World Editor and Blender software came in handy. In the use of 3D software for architectural modelling, several challenges for various aspects of the modelling were encountered some of which includes the </w:t>
      </w:r>
      <w:r w:rsidR="001D72AE" w:rsidRPr="00126FD1">
        <w:rPr>
          <w:rFonts w:ascii="Times New Roman" w:hAnsi="Times New Roman" w:cs="Times New Roman"/>
          <w:sz w:val="24"/>
          <w:szCs w:val="24"/>
        </w:rPr>
        <w:t>modelling</w:t>
      </w:r>
      <w:r w:rsidRPr="00126FD1">
        <w:rPr>
          <w:rFonts w:ascii="Times New Roman" w:hAnsi="Times New Roman" w:cs="Times New Roman"/>
          <w:sz w:val="24"/>
          <w:szCs w:val="24"/>
        </w:rPr>
        <w:t xml:space="preserve"> process itself, including complexity, efficiency, precision and achieving realism. </w:t>
      </w:r>
    </w:p>
    <w:p w14:paraId="44B10D74" w14:textId="77777777" w:rsidR="00013180" w:rsidRDefault="00013180" w:rsidP="00013180">
      <w:pPr>
        <w:keepNext/>
        <w:spacing w:line="480" w:lineRule="auto"/>
        <w:jc w:val="both"/>
      </w:pPr>
      <w:r>
        <w:rPr>
          <w:rFonts w:ascii="Times New Roman" w:hAnsi="Times New Roman" w:cs="Times New Roman"/>
          <w:noProof/>
          <w:sz w:val="24"/>
          <w:szCs w:val="24"/>
        </w:rPr>
        <w:lastRenderedPageBreak/>
        <w:drawing>
          <wp:inline distT="0" distB="0" distL="0" distR="0" wp14:anchorId="1D6A524D" wp14:editId="04FBA8ED">
            <wp:extent cx="6003235" cy="3201035"/>
            <wp:effectExtent l="0" t="0" r="0" b="0"/>
            <wp:docPr id="11877557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55745" name="Picture 1187755745"/>
                    <pic:cNvPicPr/>
                  </pic:nvPicPr>
                  <pic:blipFill rotWithShape="1">
                    <a:blip r:embed="rId26" cstate="print">
                      <a:extLst>
                        <a:ext uri="{28A0092B-C50C-407E-A947-70E740481C1C}">
                          <a14:useLocalDpi xmlns:a14="http://schemas.microsoft.com/office/drawing/2010/main" val="0"/>
                        </a:ext>
                      </a:extLst>
                    </a:blip>
                    <a:srcRect t="3874" r="906"/>
                    <a:stretch/>
                  </pic:blipFill>
                  <pic:spPr bwMode="auto">
                    <a:xfrm>
                      <a:off x="0" y="0"/>
                      <a:ext cx="6062711" cy="3232749"/>
                    </a:xfrm>
                    <a:prstGeom prst="rect">
                      <a:avLst/>
                    </a:prstGeom>
                    <a:ln>
                      <a:noFill/>
                    </a:ln>
                    <a:extLst>
                      <a:ext uri="{53640926-AAD7-44D8-BBD7-CCE9431645EC}">
                        <a14:shadowObscured xmlns:a14="http://schemas.microsoft.com/office/drawing/2010/main"/>
                      </a:ext>
                    </a:extLst>
                  </pic:spPr>
                </pic:pic>
              </a:graphicData>
            </a:graphic>
          </wp:inline>
        </w:drawing>
      </w:r>
    </w:p>
    <w:p w14:paraId="575DF414" w14:textId="4657D979" w:rsidR="00013180" w:rsidRPr="007006BD" w:rsidRDefault="00013180" w:rsidP="00013180">
      <w:pPr>
        <w:pStyle w:val="Caption"/>
        <w:jc w:val="both"/>
        <w:rPr>
          <w:rFonts w:ascii="Times New Roman" w:hAnsi="Times New Roman" w:cs="Times New Roman"/>
          <w:color w:val="auto"/>
          <w:sz w:val="24"/>
          <w:szCs w:val="24"/>
        </w:rPr>
      </w:pPr>
      <w:bookmarkStart w:id="94" w:name="_Toc144891426"/>
      <w:r w:rsidRPr="007006BD">
        <w:rPr>
          <w:rFonts w:ascii="Times New Roman" w:hAnsi="Times New Roman" w:cs="Times New Roman"/>
          <w:color w:val="auto"/>
          <w:sz w:val="24"/>
          <w:szCs w:val="24"/>
        </w:rPr>
        <w:t xml:space="preserve">Figure 4. </w:t>
      </w:r>
      <w:r w:rsidRPr="007006BD">
        <w:rPr>
          <w:rFonts w:ascii="Times New Roman" w:hAnsi="Times New Roman" w:cs="Times New Roman"/>
          <w:color w:val="auto"/>
          <w:sz w:val="24"/>
          <w:szCs w:val="24"/>
        </w:rPr>
        <w:fldChar w:fldCharType="begin"/>
      </w:r>
      <w:r w:rsidRPr="007006BD">
        <w:rPr>
          <w:rFonts w:ascii="Times New Roman" w:hAnsi="Times New Roman" w:cs="Times New Roman"/>
          <w:color w:val="auto"/>
          <w:sz w:val="24"/>
          <w:szCs w:val="24"/>
        </w:rPr>
        <w:instrText xml:space="preserve"> SEQ Figure_4. \* ARABIC </w:instrText>
      </w:r>
      <w:r w:rsidRPr="007006BD">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8</w:t>
      </w:r>
      <w:r w:rsidRPr="007006BD">
        <w:rPr>
          <w:rFonts w:ascii="Times New Roman" w:hAnsi="Times New Roman" w:cs="Times New Roman"/>
          <w:color w:val="auto"/>
          <w:sz w:val="24"/>
          <w:szCs w:val="24"/>
        </w:rPr>
        <w:fldChar w:fldCharType="end"/>
      </w:r>
      <w:r w:rsidRPr="007006BD">
        <w:rPr>
          <w:rFonts w:ascii="Times New Roman" w:hAnsi="Times New Roman" w:cs="Times New Roman"/>
          <w:color w:val="auto"/>
          <w:sz w:val="24"/>
          <w:szCs w:val="24"/>
        </w:rPr>
        <w:t xml:space="preserve"> </w:t>
      </w:r>
      <w:r w:rsidR="00BF56AD" w:rsidRPr="007006BD">
        <w:rPr>
          <w:rFonts w:ascii="Times New Roman" w:hAnsi="Times New Roman" w:cs="Times New Roman"/>
          <w:color w:val="auto"/>
          <w:sz w:val="24"/>
          <w:szCs w:val="24"/>
        </w:rPr>
        <w:t xml:space="preserve">INDICATES A 3D MODELING WORK BEING CARRIED OUT AT THE AIRPORT </w:t>
      </w:r>
      <w:bookmarkEnd w:id="94"/>
      <w:r w:rsidR="00BF56AD" w:rsidRPr="007006BD">
        <w:rPr>
          <w:rFonts w:ascii="Times New Roman" w:hAnsi="Times New Roman" w:cs="Times New Roman"/>
          <w:color w:val="auto"/>
          <w:sz w:val="24"/>
          <w:szCs w:val="24"/>
        </w:rPr>
        <w:t>AREA.</w:t>
      </w:r>
    </w:p>
    <w:p w14:paraId="4A699468" w14:textId="205C0E79" w:rsidR="00013180" w:rsidRDefault="00013180" w:rsidP="00013180">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It comprises of the </w:t>
      </w:r>
      <w:r w:rsidR="00BF5FA8">
        <w:rPr>
          <w:rFonts w:ascii="Times New Roman" w:hAnsi="Times New Roman" w:cs="Times New Roman"/>
          <w:sz w:val="24"/>
          <w:szCs w:val="24"/>
        </w:rPr>
        <w:t>modelling</w:t>
      </w:r>
      <w:r>
        <w:rPr>
          <w:rFonts w:ascii="Times New Roman" w:hAnsi="Times New Roman" w:cs="Times New Roman"/>
          <w:sz w:val="24"/>
          <w:szCs w:val="24"/>
        </w:rPr>
        <w:t xml:space="preserve"> of cars, buildings, runway, trees, control tower and many more structures and objects which are likely to be found at the Kumasi Airport. </w:t>
      </w:r>
    </w:p>
    <w:p w14:paraId="4F6F3E42" w14:textId="77777777" w:rsidR="00013180" w:rsidRDefault="00013180" w:rsidP="00013180">
      <w:pPr>
        <w:spacing w:line="480" w:lineRule="auto"/>
        <w:jc w:val="both"/>
        <w:rPr>
          <w:rFonts w:ascii="Times New Roman" w:hAnsi="Times New Roman" w:cs="Times New Roman"/>
          <w:sz w:val="24"/>
          <w:szCs w:val="24"/>
        </w:rPr>
      </w:pPr>
    </w:p>
    <w:p w14:paraId="79B45A11" w14:textId="77777777" w:rsidR="00013180" w:rsidRDefault="00013180" w:rsidP="00013180">
      <w:pPr>
        <w:keepNext/>
        <w:spacing w:line="480" w:lineRule="auto"/>
        <w:jc w:val="both"/>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43A7334" wp14:editId="58EA1537">
            <wp:extent cx="4601817" cy="2290937"/>
            <wp:effectExtent l="0" t="0" r="8890" b="0"/>
            <wp:docPr id="13928015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01548" name="Picture 139280154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1003" cy="2335337"/>
                    </a:xfrm>
                    <a:prstGeom prst="rect">
                      <a:avLst/>
                    </a:prstGeom>
                  </pic:spPr>
                </pic:pic>
              </a:graphicData>
            </a:graphic>
          </wp:inline>
        </w:drawing>
      </w:r>
    </w:p>
    <w:p w14:paraId="16F03431" w14:textId="78DC6EB3" w:rsidR="00013180" w:rsidRDefault="00013180" w:rsidP="00013180">
      <w:pPr>
        <w:pStyle w:val="Caption"/>
        <w:jc w:val="both"/>
        <w:rPr>
          <w:rFonts w:ascii="Times New Roman" w:hAnsi="Times New Roman" w:cs="Times New Roman"/>
          <w:noProof/>
          <w:sz w:val="24"/>
          <w:szCs w:val="24"/>
        </w:rPr>
      </w:pPr>
      <w:bookmarkStart w:id="95" w:name="_Toc144891427"/>
      <w:r w:rsidRPr="007006BD">
        <w:rPr>
          <w:rFonts w:ascii="Times New Roman" w:hAnsi="Times New Roman" w:cs="Times New Roman"/>
          <w:color w:val="auto"/>
          <w:sz w:val="24"/>
          <w:szCs w:val="24"/>
        </w:rPr>
        <w:t xml:space="preserve">Figure 4. </w:t>
      </w:r>
      <w:r w:rsidRPr="007006BD">
        <w:rPr>
          <w:rFonts w:ascii="Times New Roman" w:hAnsi="Times New Roman" w:cs="Times New Roman"/>
          <w:color w:val="auto"/>
          <w:sz w:val="24"/>
          <w:szCs w:val="24"/>
        </w:rPr>
        <w:fldChar w:fldCharType="begin"/>
      </w:r>
      <w:r w:rsidRPr="007006BD">
        <w:rPr>
          <w:rFonts w:ascii="Times New Roman" w:hAnsi="Times New Roman" w:cs="Times New Roman"/>
          <w:color w:val="auto"/>
          <w:sz w:val="24"/>
          <w:szCs w:val="24"/>
        </w:rPr>
        <w:instrText xml:space="preserve"> SEQ Figure_4. \* ARABIC </w:instrText>
      </w:r>
      <w:r w:rsidRPr="007006BD">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9</w:t>
      </w:r>
      <w:r w:rsidRPr="007006BD">
        <w:rPr>
          <w:rFonts w:ascii="Times New Roman" w:hAnsi="Times New Roman" w:cs="Times New Roman"/>
          <w:color w:val="auto"/>
          <w:sz w:val="24"/>
          <w:szCs w:val="24"/>
        </w:rPr>
        <w:fldChar w:fldCharType="end"/>
      </w:r>
      <w:r w:rsidRPr="007006BD">
        <w:rPr>
          <w:rFonts w:ascii="Times New Roman" w:hAnsi="Times New Roman" w:cs="Times New Roman"/>
          <w:color w:val="auto"/>
          <w:sz w:val="24"/>
          <w:szCs w:val="24"/>
        </w:rPr>
        <w:t xml:space="preserve"> </w:t>
      </w:r>
      <w:r w:rsidR="00BF56AD" w:rsidRPr="007006BD">
        <w:rPr>
          <w:rFonts w:ascii="Times New Roman" w:hAnsi="Times New Roman" w:cs="Times New Roman"/>
          <w:color w:val="auto"/>
          <w:sz w:val="24"/>
          <w:szCs w:val="24"/>
        </w:rPr>
        <w:t xml:space="preserve">REPRESENTS THE INITIAL STAGE OF THE 3D MODELING OF THE COLLEGE OF SCIENCE BLOCK, </w:t>
      </w:r>
      <w:bookmarkEnd w:id="95"/>
      <w:r w:rsidR="00BF56AD" w:rsidRPr="007006BD">
        <w:rPr>
          <w:rFonts w:ascii="Times New Roman" w:hAnsi="Times New Roman" w:cs="Times New Roman"/>
          <w:color w:val="auto"/>
          <w:sz w:val="24"/>
          <w:szCs w:val="24"/>
        </w:rPr>
        <w:t>KNUST.</w:t>
      </w:r>
      <w:r w:rsidR="00BF56AD" w:rsidRPr="007006BD">
        <w:rPr>
          <w:rFonts w:ascii="Times New Roman" w:hAnsi="Times New Roman" w:cs="Times New Roman"/>
          <w:noProof/>
          <w:sz w:val="24"/>
          <w:szCs w:val="24"/>
        </w:rPr>
        <w:t xml:space="preserve"> </w:t>
      </w:r>
      <w:r w:rsidR="00BF56AD">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p>
    <w:p w14:paraId="180EF293" w14:textId="77777777" w:rsidR="00013180" w:rsidRDefault="00013180" w:rsidP="00013180">
      <w:pPr>
        <w:pStyle w:val="Caption"/>
        <w:keepNext/>
        <w:jc w:val="both"/>
      </w:pPr>
      <w:r>
        <w:rPr>
          <w:rFonts w:ascii="Times New Roman" w:hAnsi="Times New Roman" w:cs="Times New Roman"/>
          <w:noProof/>
          <w:sz w:val="24"/>
          <w:szCs w:val="24"/>
        </w:rPr>
        <w:lastRenderedPageBreak/>
        <w:t xml:space="preserve">                     </w:t>
      </w:r>
      <w:r>
        <w:rPr>
          <w:rFonts w:ascii="Times New Roman" w:hAnsi="Times New Roman" w:cs="Times New Roman"/>
          <w:noProof/>
          <w:sz w:val="24"/>
          <w:szCs w:val="24"/>
        </w:rPr>
        <w:drawing>
          <wp:inline distT="0" distB="0" distL="0" distR="0" wp14:anchorId="1816733F" wp14:editId="36BDF9A9">
            <wp:extent cx="4870173" cy="2755900"/>
            <wp:effectExtent l="0" t="0" r="6985" b="6350"/>
            <wp:docPr id="1477459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59681" name="Picture 1477459681"/>
                    <pic:cNvPicPr/>
                  </pic:nvPicPr>
                  <pic:blipFill rotWithShape="1">
                    <a:blip r:embed="rId28" cstate="print">
                      <a:extLst>
                        <a:ext uri="{28A0092B-C50C-407E-A947-70E740481C1C}">
                          <a14:useLocalDpi xmlns:a14="http://schemas.microsoft.com/office/drawing/2010/main" val="0"/>
                        </a:ext>
                      </a:extLst>
                    </a:blip>
                    <a:srcRect t="13248" r="7606" b="16839"/>
                    <a:stretch/>
                  </pic:blipFill>
                  <pic:spPr bwMode="auto">
                    <a:xfrm>
                      <a:off x="0" y="0"/>
                      <a:ext cx="4915368" cy="2781475"/>
                    </a:xfrm>
                    <a:prstGeom prst="rect">
                      <a:avLst/>
                    </a:prstGeom>
                    <a:ln>
                      <a:noFill/>
                    </a:ln>
                    <a:extLst>
                      <a:ext uri="{53640926-AAD7-44D8-BBD7-CCE9431645EC}">
                        <a14:shadowObscured xmlns:a14="http://schemas.microsoft.com/office/drawing/2010/main"/>
                      </a:ext>
                    </a:extLst>
                  </pic:spPr>
                </pic:pic>
              </a:graphicData>
            </a:graphic>
          </wp:inline>
        </w:drawing>
      </w:r>
    </w:p>
    <w:p w14:paraId="107CC2C7" w14:textId="4418F3AE" w:rsidR="00013180" w:rsidRPr="007006BD" w:rsidRDefault="00013180" w:rsidP="00013180">
      <w:pPr>
        <w:pStyle w:val="Caption"/>
        <w:jc w:val="both"/>
        <w:rPr>
          <w:rFonts w:ascii="Times New Roman" w:hAnsi="Times New Roman" w:cs="Times New Roman"/>
          <w:noProof/>
          <w:color w:val="auto"/>
          <w:sz w:val="24"/>
          <w:szCs w:val="24"/>
        </w:rPr>
      </w:pPr>
      <w:bookmarkStart w:id="96" w:name="_Toc144891428"/>
      <w:r w:rsidRPr="007006BD">
        <w:rPr>
          <w:rFonts w:ascii="Times New Roman" w:hAnsi="Times New Roman" w:cs="Times New Roman"/>
          <w:color w:val="auto"/>
          <w:sz w:val="24"/>
          <w:szCs w:val="24"/>
        </w:rPr>
        <w:t xml:space="preserve">Figure 4. </w:t>
      </w:r>
      <w:r w:rsidRPr="007006BD">
        <w:rPr>
          <w:rFonts w:ascii="Times New Roman" w:hAnsi="Times New Roman" w:cs="Times New Roman"/>
          <w:color w:val="auto"/>
          <w:sz w:val="24"/>
          <w:szCs w:val="24"/>
        </w:rPr>
        <w:fldChar w:fldCharType="begin"/>
      </w:r>
      <w:r w:rsidRPr="007006BD">
        <w:rPr>
          <w:rFonts w:ascii="Times New Roman" w:hAnsi="Times New Roman" w:cs="Times New Roman"/>
          <w:color w:val="auto"/>
          <w:sz w:val="24"/>
          <w:szCs w:val="24"/>
        </w:rPr>
        <w:instrText xml:space="preserve"> SEQ Figure_4. \* ARABIC </w:instrText>
      </w:r>
      <w:r w:rsidRPr="007006BD">
        <w:rPr>
          <w:rFonts w:ascii="Times New Roman" w:hAnsi="Times New Roman" w:cs="Times New Roman"/>
          <w:color w:val="auto"/>
          <w:sz w:val="24"/>
          <w:szCs w:val="24"/>
        </w:rPr>
        <w:fldChar w:fldCharType="separate"/>
      </w:r>
      <w:r w:rsidR="00BF56AD">
        <w:rPr>
          <w:rFonts w:ascii="Times New Roman" w:hAnsi="Times New Roman" w:cs="Times New Roman"/>
          <w:noProof/>
          <w:color w:val="auto"/>
          <w:sz w:val="24"/>
          <w:szCs w:val="24"/>
        </w:rPr>
        <w:t>10</w:t>
      </w:r>
      <w:r w:rsidRPr="007006BD">
        <w:rPr>
          <w:rFonts w:ascii="Times New Roman" w:hAnsi="Times New Roman" w:cs="Times New Roman"/>
          <w:color w:val="auto"/>
          <w:sz w:val="24"/>
          <w:szCs w:val="24"/>
        </w:rPr>
        <w:fldChar w:fldCharType="end"/>
      </w:r>
      <w:r w:rsidR="00BF56AD" w:rsidRPr="007006BD">
        <w:rPr>
          <w:rFonts w:ascii="Times New Roman" w:hAnsi="Times New Roman" w:cs="Times New Roman"/>
          <w:color w:val="auto"/>
          <w:sz w:val="24"/>
          <w:szCs w:val="24"/>
        </w:rPr>
        <w:t xml:space="preserve"> SHOWS A COMPLETED 3D MODEL OF THE COLLEGE OF SCIENCE BLOCK, KNUST</w:t>
      </w:r>
      <w:bookmarkEnd w:id="96"/>
      <w:r w:rsidR="00AC0113">
        <w:rPr>
          <w:rFonts w:ascii="Times New Roman" w:hAnsi="Times New Roman" w:cs="Times New Roman"/>
          <w:color w:val="auto"/>
          <w:sz w:val="24"/>
          <w:szCs w:val="24"/>
        </w:rPr>
        <w:t>.</w:t>
      </w:r>
    </w:p>
    <w:p w14:paraId="1D4909D0" w14:textId="77777777" w:rsidR="00013180" w:rsidRDefault="00013180" w:rsidP="00013180">
      <w:pPr>
        <w:spacing w:line="480" w:lineRule="auto"/>
        <w:jc w:val="both"/>
        <w:rPr>
          <w:rFonts w:ascii="Times New Roman" w:hAnsi="Times New Roman" w:cs="Times New Roman"/>
          <w:sz w:val="24"/>
          <w:szCs w:val="24"/>
        </w:rPr>
      </w:pPr>
    </w:p>
    <w:p w14:paraId="160A28E9" w14:textId="77777777" w:rsidR="00013180" w:rsidRDefault="00013180" w:rsidP="00013180">
      <w:pPr>
        <w:keepNext/>
        <w:spacing w:line="480" w:lineRule="auto"/>
        <w:jc w:val="both"/>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6249387" wp14:editId="1A76001B">
            <wp:extent cx="4989443" cy="2626212"/>
            <wp:effectExtent l="0" t="0" r="1905" b="3175"/>
            <wp:docPr id="3137644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4404" name="Picture 313764404"/>
                    <pic:cNvPicPr/>
                  </pic:nvPicPr>
                  <pic:blipFill rotWithShape="1">
                    <a:blip r:embed="rId29">
                      <a:extLst>
                        <a:ext uri="{28A0092B-C50C-407E-A947-70E740481C1C}">
                          <a14:useLocalDpi xmlns:a14="http://schemas.microsoft.com/office/drawing/2010/main" val="0"/>
                        </a:ext>
                      </a:extLst>
                    </a:blip>
                    <a:srcRect r="29183" b="33498"/>
                    <a:stretch/>
                  </pic:blipFill>
                  <pic:spPr bwMode="auto">
                    <a:xfrm>
                      <a:off x="0" y="0"/>
                      <a:ext cx="5072009" cy="2669671"/>
                    </a:xfrm>
                    <a:prstGeom prst="rect">
                      <a:avLst/>
                    </a:prstGeom>
                    <a:ln>
                      <a:noFill/>
                    </a:ln>
                    <a:extLst>
                      <a:ext uri="{53640926-AAD7-44D8-BBD7-CCE9431645EC}">
                        <a14:shadowObscured xmlns:a14="http://schemas.microsoft.com/office/drawing/2010/main"/>
                      </a:ext>
                    </a:extLst>
                  </pic:spPr>
                </pic:pic>
              </a:graphicData>
            </a:graphic>
          </wp:inline>
        </w:drawing>
      </w:r>
    </w:p>
    <w:p w14:paraId="7BEB7A8B" w14:textId="37D40115" w:rsidR="00D30234" w:rsidRDefault="00013180" w:rsidP="00D30234">
      <w:pPr>
        <w:pStyle w:val="Caption"/>
        <w:jc w:val="both"/>
        <w:rPr>
          <w:rFonts w:ascii="Times New Roman" w:hAnsi="Times New Roman" w:cs="Times New Roman"/>
          <w:color w:val="auto"/>
          <w:sz w:val="24"/>
          <w:szCs w:val="24"/>
        </w:rPr>
      </w:pPr>
      <w:bookmarkStart w:id="97" w:name="_Toc144891429"/>
      <w:r w:rsidRPr="009C0AD3">
        <w:rPr>
          <w:rFonts w:ascii="Times New Roman" w:hAnsi="Times New Roman" w:cs="Times New Roman"/>
          <w:color w:val="auto"/>
          <w:sz w:val="24"/>
          <w:szCs w:val="24"/>
        </w:rPr>
        <w:t xml:space="preserve">Figure 4. </w:t>
      </w:r>
      <w:r w:rsidRPr="009C0AD3">
        <w:rPr>
          <w:rFonts w:ascii="Times New Roman" w:hAnsi="Times New Roman" w:cs="Times New Roman"/>
          <w:color w:val="auto"/>
          <w:sz w:val="24"/>
          <w:szCs w:val="24"/>
        </w:rPr>
        <w:fldChar w:fldCharType="begin"/>
      </w:r>
      <w:r w:rsidRPr="009C0AD3">
        <w:rPr>
          <w:rFonts w:ascii="Times New Roman" w:hAnsi="Times New Roman" w:cs="Times New Roman"/>
          <w:color w:val="auto"/>
          <w:sz w:val="24"/>
          <w:szCs w:val="24"/>
        </w:rPr>
        <w:instrText xml:space="preserve"> SEQ Figure_4. \* ARABIC </w:instrText>
      </w:r>
      <w:r w:rsidRPr="009C0AD3">
        <w:rPr>
          <w:rFonts w:ascii="Times New Roman" w:hAnsi="Times New Roman" w:cs="Times New Roman"/>
          <w:color w:val="auto"/>
          <w:sz w:val="24"/>
          <w:szCs w:val="24"/>
        </w:rPr>
        <w:fldChar w:fldCharType="separate"/>
      </w:r>
      <w:r w:rsidR="00BF56AD">
        <w:rPr>
          <w:rFonts w:ascii="Times New Roman" w:hAnsi="Times New Roman" w:cs="Times New Roman"/>
          <w:noProof/>
          <w:color w:val="auto"/>
          <w:sz w:val="24"/>
          <w:szCs w:val="24"/>
        </w:rPr>
        <w:t>11</w:t>
      </w:r>
      <w:r w:rsidRPr="009C0AD3">
        <w:rPr>
          <w:rFonts w:ascii="Times New Roman" w:hAnsi="Times New Roman" w:cs="Times New Roman"/>
          <w:color w:val="auto"/>
          <w:sz w:val="24"/>
          <w:szCs w:val="24"/>
        </w:rPr>
        <w:fldChar w:fldCharType="end"/>
      </w:r>
      <w:r w:rsidR="00BF56AD" w:rsidRPr="009C0AD3">
        <w:rPr>
          <w:rFonts w:ascii="Times New Roman" w:hAnsi="Times New Roman" w:cs="Times New Roman"/>
          <w:color w:val="auto"/>
          <w:sz w:val="24"/>
          <w:szCs w:val="24"/>
        </w:rPr>
        <w:t xml:space="preserve"> SHOWS A COMPLETED 3D MODEL OF THE AFRICA HALL IN BLENDER </w:t>
      </w:r>
      <w:bookmarkEnd w:id="97"/>
      <w:r w:rsidR="00BF56AD" w:rsidRPr="009C0AD3">
        <w:rPr>
          <w:rFonts w:ascii="Times New Roman" w:hAnsi="Times New Roman" w:cs="Times New Roman"/>
          <w:color w:val="auto"/>
          <w:sz w:val="24"/>
          <w:szCs w:val="24"/>
        </w:rPr>
        <w:t>SOFTWARE.</w:t>
      </w:r>
    </w:p>
    <w:p w14:paraId="6A8D646C" w14:textId="77777777" w:rsidR="00D30234" w:rsidRDefault="00D30234" w:rsidP="00D30234">
      <w:pPr>
        <w:rPr>
          <w:lang w:val="en-US"/>
        </w:rPr>
      </w:pPr>
    </w:p>
    <w:p w14:paraId="7104F74E" w14:textId="2D7A9F52" w:rsidR="00D30234" w:rsidRPr="00D30234" w:rsidRDefault="00D30234" w:rsidP="00D30234">
      <w:pPr>
        <w:pStyle w:val="Heading3"/>
        <w:rPr>
          <w:rFonts w:ascii="Times New Roman" w:hAnsi="Times New Roman" w:cs="Times New Roman"/>
          <w:b/>
          <w:bCs/>
          <w:lang w:val="en-US"/>
        </w:rPr>
      </w:pPr>
      <w:bookmarkStart w:id="98" w:name="_Toc145068391"/>
      <w:bookmarkStart w:id="99" w:name="_Toc145580499"/>
      <w:r>
        <w:rPr>
          <w:rFonts w:ascii="Times New Roman" w:hAnsi="Times New Roman" w:cs="Times New Roman"/>
          <w:b/>
          <w:bCs/>
          <w:color w:val="auto"/>
          <w:lang w:val="en-US"/>
        </w:rPr>
        <w:lastRenderedPageBreak/>
        <w:t xml:space="preserve">4.4 </w:t>
      </w:r>
      <w:r w:rsidRPr="00D30234">
        <w:rPr>
          <w:rFonts w:ascii="Times New Roman" w:hAnsi="Times New Roman" w:cs="Times New Roman"/>
          <w:b/>
          <w:bCs/>
          <w:color w:val="auto"/>
          <w:lang w:val="en-US"/>
        </w:rPr>
        <w:t xml:space="preserve">Geometric Optics Evaluation of </w:t>
      </w:r>
      <w:r>
        <w:rPr>
          <w:rFonts w:ascii="Times New Roman" w:hAnsi="Times New Roman" w:cs="Times New Roman"/>
          <w:b/>
          <w:bCs/>
          <w:color w:val="auto"/>
          <w:lang w:val="en-US"/>
        </w:rPr>
        <w:t>M</w:t>
      </w:r>
      <w:r w:rsidRPr="00D30234">
        <w:rPr>
          <w:rFonts w:ascii="Times New Roman" w:hAnsi="Times New Roman" w:cs="Times New Roman"/>
          <w:b/>
          <w:bCs/>
          <w:color w:val="auto"/>
          <w:lang w:val="en-US"/>
        </w:rPr>
        <w:t>odelled Work</w:t>
      </w:r>
      <w:bookmarkEnd w:id="98"/>
      <w:bookmarkEnd w:id="99"/>
    </w:p>
    <w:p w14:paraId="35BD1D9F" w14:textId="151EE474" w:rsidR="00013180" w:rsidRDefault="00013180" w:rsidP="00013180">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6FD1">
        <w:rPr>
          <w:rFonts w:ascii="Times New Roman" w:hAnsi="Times New Roman" w:cs="Times New Roman"/>
          <w:sz w:val="24"/>
          <w:szCs w:val="24"/>
        </w:rPr>
        <w:t>The interaction of light with the buildings that were created were assessed and the geometric optics features such as reflection</w:t>
      </w:r>
      <w:r>
        <w:rPr>
          <w:rFonts w:ascii="Times New Roman" w:hAnsi="Times New Roman" w:cs="Times New Roman"/>
          <w:sz w:val="24"/>
          <w:szCs w:val="24"/>
        </w:rPr>
        <w:t xml:space="preserve"> and casting of shadows</w:t>
      </w:r>
      <w:r w:rsidRPr="00126FD1">
        <w:rPr>
          <w:rFonts w:ascii="Times New Roman" w:hAnsi="Times New Roman" w:cs="Times New Roman"/>
          <w:sz w:val="24"/>
          <w:szCs w:val="24"/>
        </w:rPr>
        <w:t xml:space="preserve"> were all done using the blender to make the work very much appreciated.</w:t>
      </w:r>
    </w:p>
    <w:p w14:paraId="33261CFA" w14:textId="77777777" w:rsidR="00013180" w:rsidRDefault="00013180" w:rsidP="00013180">
      <w:pPr>
        <w:keepNext/>
        <w:spacing w:line="480" w:lineRule="auto"/>
        <w:jc w:val="both"/>
      </w:pPr>
      <w:r>
        <w:rPr>
          <w:rFonts w:ascii="Times New Roman" w:hAnsi="Times New Roman" w:cs="Times New Roman"/>
          <w:sz w:val="24"/>
          <w:szCs w:val="24"/>
        </w:rPr>
        <w:t xml:space="preserve">                             </w:t>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5B13D0B1" wp14:editId="5CA7E3BC">
            <wp:extent cx="4104861" cy="2457450"/>
            <wp:effectExtent l="0" t="0" r="0" b="0"/>
            <wp:docPr id="18157089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08919" name="Picture 1815708919"/>
                    <pic:cNvPicPr/>
                  </pic:nvPicPr>
                  <pic:blipFill>
                    <a:blip r:embed="rId30">
                      <a:extLst>
                        <a:ext uri="{28A0092B-C50C-407E-A947-70E740481C1C}">
                          <a14:useLocalDpi xmlns:a14="http://schemas.microsoft.com/office/drawing/2010/main" val="0"/>
                        </a:ext>
                      </a:extLst>
                    </a:blip>
                    <a:stretch>
                      <a:fillRect/>
                    </a:stretch>
                  </pic:blipFill>
                  <pic:spPr>
                    <a:xfrm>
                      <a:off x="0" y="0"/>
                      <a:ext cx="4113928" cy="2462878"/>
                    </a:xfrm>
                    <a:prstGeom prst="rect">
                      <a:avLst/>
                    </a:prstGeom>
                  </pic:spPr>
                </pic:pic>
              </a:graphicData>
            </a:graphic>
          </wp:inline>
        </w:drawing>
      </w:r>
    </w:p>
    <w:p w14:paraId="58326FD8" w14:textId="07E08DD5" w:rsidR="00013180" w:rsidRPr="008D183D" w:rsidRDefault="00013180" w:rsidP="00013180">
      <w:pPr>
        <w:pStyle w:val="Caption"/>
        <w:jc w:val="both"/>
        <w:rPr>
          <w:rFonts w:ascii="Times New Roman" w:hAnsi="Times New Roman" w:cs="Times New Roman"/>
          <w:noProof/>
          <w:color w:val="auto"/>
          <w:sz w:val="24"/>
          <w:szCs w:val="24"/>
        </w:rPr>
      </w:pPr>
      <w:bookmarkStart w:id="100" w:name="_Toc144891430"/>
      <w:r w:rsidRPr="008D183D">
        <w:rPr>
          <w:rFonts w:ascii="Times New Roman" w:hAnsi="Times New Roman" w:cs="Times New Roman"/>
          <w:color w:val="auto"/>
          <w:sz w:val="24"/>
          <w:szCs w:val="24"/>
        </w:rPr>
        <w:t xml:space="preserve">Figure 4. </w:t>
      </w:r>
      <w:r w:rsidRPr="008D183D">
        <w:rPr>
          <w:rFonts w:ascii="Times New Roman" w:hAnsi="Times New Roman" w:cs="Times New Roman"/>
          <w:color w:val="auto"/>
          <w:sz w:val="24"/>
          <w:szCs w:val="24"/>
        </w:rPr>
        <w:fldChar w:fldCharType="begin"/>
      </w:r>
      <w:r w:rsidRPr="008D183D">
        <w:rPr>
          <w:rFonts w:ascii="Times New Roman" w:hAnsi="Times New Roman" w:cs="Times New Roman"/>
          <w:color w:val="auto"/>
          <w:sz w:val="24"/>
          <w:szCs w:val="24"/>
        </w:rPr>
        <w:instrText xml:space="preserve"> SEQ Figure_4. \* ARABIC </w:instrText>
      </w:r>
      <w:r w:rsidRPr="008D183D">
        <w:rPr>
          <w:rFonts w:ascii="Times New Roman" w:hAnsi="Times New Roman" w:cs="Times New Roman"/>
          <w:color w:val="auto"/>
          <w:sz w:val="24"/>
          <w:szCs w:val="24"/>
        </w:rPr>
        <w:fldChar w:fldCharType="separate"/>
      </w:r>
      <w:r w:rsidR="00BF56AD">
        <w:rPr>
          <w:rFonts w:ascii="Times New Roman" w:hAnsi="Times New Roman" w:cs="Times New Roman"/>
          <w:noProof/>
          <w:color w:val="auto"/>
          <w:sz w:val="24"/>
          <w:szCs w:val="24"/>
        </w:rPr>
        <w:t>12</w:t>
      </w:r>
      <w:r w:rsidRPr="008D183D">
        <w:rPr>
          <w:rFonts w:ascii="Times New Roman" w:hAnsi="Times New Roman" w:cs="Times New Roman"/>
          <w:color w:val="auto"/>
          <w:sz w:val="24"/>
          <w:szCs w:val="24"/>
        </w:rPr>
        <w:fldChar w:fldCharType="end"/>
      </w:r>
      <w:r w:rsidR="00BF56AD" w:rsidRPr="008D183D">
        <w:rPr>
          <w:rFonts w:ascii="Times New Roman" w:hAnsi="Times New Roman" w:cs="Times New Roman"/>
          <w:color w:val="auto"/>
          <w:sz w:val="24"/>
          <w:szCs w:val="24"/>
        </w:rPr>
        <w:t xml:space="preserve"> SHOWS THE SUN AS A LIGHT SOURCE INTERACTING WITH THE 3D MODEL OF THE CASELY HAYFORD BUILDING</w:t>
      </w:r>
      <w:bookmarkEnd w:id="100"/>
    </w:p>
    <w:p w14:paraId="21F9A72F" w14:textId="77777777" w:rsidR="00013180" w:rsidRDefault="00013180" w:rsidP="00013180">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As it can be seen, the part of the building receiving direct sunlight casts its shadow on the other side of the building. </w:t>
      </w:r>
    </w:p>
    <w:p w14:paraId="0BDAA366" w14:textId="3C97DF31" w:rsidR="00D30234" w:rsidRPr="00D30234" w:rsidRDefault="00D30234" w:rsidP="00D30234">
      <w:pPr>
        <w:pStyle w:val="Heading3"/>
        <w:rPr>
          <w:rFonts w:ascii="Times New Roman" w:hAnsi="Times New Roman" w:cs="Times New Roman"/>
          <w:b/>
          <w:bCs/>
          <w:color w:val="auto"/>
        </w:rPr>
      </w:pPr>
      <w:bookmarkStart w:id="101" w:name="_Toc145068392"/>
      <w:bookmarkStart w:id="102" w:name="_Toc145580500"/>
      <w:r w:rsidRPr="00D30234">
        <w:rPr>
          <w:rFonts w:ascii="Times New Roman" w:hAnsi="Times New Roman" w:cs="Times New Roman"/>
          <w:b/>
          <w:bCs/>
          <w:color w:val="auto"/>
        </w:rPr>
        <w:t xml:space="preserve">4.5 Discussion </w:t>
      </w:r>
      <w:proofErr w:type="gramStart"/>
      <w:r w:rsidRPr="00D30234">
        <w:rPr>
          <w:rFonts w:ascii="Times New Roman" w:hAnsi="Times New Roman" w:cs="Times New Roman"/>
          <w:b/>
          <w:bCs/>
          <w:color w:val="auto"/>
        </w:rPr>
        <w:t>On</w:t>
      </w:r>
      <w:proofErr w:type="gramEnd"/>
      <w:r w:rsidRPr="00D30234">
        <w:rPr>
          <w:rFonts w:ascii="Times New Roman" w:hAnsi="Times New Roman" w:cs="Times New Roman"/>
          <w:b/>
          <w:bCs/>
          <w:color w:val="auto"/>
        </w:rPr>
        <w:t xml:space="preserve"> The Testing and Debugging of The Work</w:t>
      </w:r>
      <w:bookmarkEnd w:id="101"/>
      <w:bookmarkEnd w:id="102"/>
    </w:p>
    <w:p w14:paraId="018F7744" w14:textId="26958F2C" w:rsidR="00013180" w:rsidRDefault="00013180" w:rsidP="00013180">
      <w:pPr>
        <w:spacing w:line="480" w:lineRule="auto"/>
        <w:jc w:val="both"/>
        <w:rPr>
          <w:rFonts w:ascii="Times New Roman" w:hAnsi="Times New Roman" w:cs="Times New Roman"/>
          <w:sz w:val="24"/>
          <w:szCs w:val="24"/>
        </w:rPr>
      </w:pPr>
      <w:r w:rsidRPr="00126FD1">
        <w:rPr>
          <w:rFonts w:ascii="Times New Roman" w:hAnsi="Times New Roman" w:cs="Times New Roman"/>
          <w:sz w:val="24"/>
          <w:szCs w:val="24"/>
        </w:rPr>
        <w:t xml:space="preserve"> After that the objects made were tested in the X-Plane flight simulator and it happened that some of the buildings that were initially exported were </w:t>
      </w:r>
      <w:r w:rsidR="00B14CF5" w:rsidRPr="00126FD1">
        <w:rPr>
          <w:rFonts w:ascii="Times New Roman" w:hAnsi="Times New Roman" w:cs="Times New Roman"/>
          <w:sz w:val="24"/>
          <w:szCs w:val="24"/>
        </w:rPr>
        <w:t>miscolour</w:t>
      </w:r>
      <w:r w:rsidR="00B14CF5">
        <w:rPr>
          <w:rFonts w:ascii="Times New Roman" w:hAnsi="Times New Roman" w:cs="Times New Roman"/>
          <w:sz w:val="24"/>
          <w:szCs w:val="24"/>
        </w:rPr>
        <w:t>ed</w:t>
      </w:r>
      <w:r>
        <w:rPr>
          <w:rFonts w:ascii="Times New Roman" w:hAnsi="Times New Roman" w:cs="Times New Roman"/>
          <w:sz w:val="24"/>
          <w:szCs w:val="24"/>
        </w:rPr>
        <w:t>.</w:t>
      </w:r>
      <w:r w:rsidRPr="00126FD1">
        <w:rPr>
          <w:rFonts w:ascii="Times New Roman" w:hAnsi="Times New Roman" w:cs="Times New Roman"/>
          <w:sz w:val="24"/>
          <w:szCs w:val="24"/>
        </w:rPr>
        <w:t xml:space="preserve"> That is, they did not mimic the actual </w:t>
      </w:r>
      <w:r w:rsidR="00B14CF5" w:rsidRPr="00126FD1">
        <w:rPr>
          <w:rFonts w:ascii="Times New Roman" w:hAnsi="Times New Roman" w:cs="Times New Roman"/>
          <w:sz w:val="24"/>
          <w:szCs w:val="24"/>
        </w:rPr>
        <w:t>colour</w:t>
      </w:r>
      <w:r w:rsidRPr="00126FD1">
        <w:rPr>
          <w:rFonts w:ascii="Times New Roman" w:hAnsi="Times New Roman" w:cs="Times New Roman"/>
          <w:sz w:val="24"/>
          <w:szCs w:val="24"/>
        </w:rPr>
        <w:t xml:space="preserve"> that was </w:t>
      </w:r>
      <w:r w:rsidR="00502AC7" w:rsidRPr="00126FD1">
        <w:rPr>
          <w:rFonts w:ascii="Times New Roman" w:hAnsi="Times New Roman" w:cs="Times New Roman"/>
          <w:sz w:val="24"/>
          <w:szCs w:val="24"/>
        </w:rPr>
        <w:t>expected,</w:t>
      </w:r>
      <w:r w:rsidRPr="00126FD1">
        <w:rPr>
          <w:rFonts w:ascii="Times New Roman" w:hAnsi="Times New Roman" w:cs="Times New Roman"/>
          <w:sz w:val="24"/>
          <w:szCs w:val="24"/>
        </w:rPr>
        <w:t xml:space="preserve"> </w:t>
      </w:r>
      <w:r w:rsidR="00B14CF5" w:rsidRPr="00126FD1">
        <w:rPr>
          <w:rFonts w:ascii="Times New Roman" w:hAnsi="Times New Roman" w:cs="Times New Roman"/>
          <w:sz w:val="24"/>
          <w:szCs w:val="24"/>
        </w:rPr>
        <w:t>and</w:t>
      </w:r>
      <w:r w:rsidRPr="00126FD1">
        <w:rPr>
          <w:rFonts w:ascii="Times New Roman" w:hAnsi="Times New Roman" w:cs="Times New Roman"/>
          <w:sz w:val="24"/>
          <w:szCs w:val="24"/>
        </w:rPr>
        <w:t xml:space="preserve"> some buildings had their structure disfigured and as such they had to be taken care of again in the blender software by </w:t>
      </w:r>
      <w:r w:rsidR="00BF5FA8" w:rsidRPr="00126FD1">
        <w:rPr>
          <w:rFonts w:ascii="Times New Roman" w:hAnsi="Times New Roman" w:cs="Times New Roman"/>
          <w:sz w:val="24"/>
          <w:szCs w:val="24"/>
        </w:rPr>
        <w:t>remodelling</w:t>
      </w:r>
      <w:r w:rsidRPr="00126FD1">
        <w:rPr>
          <w:rFonts w:ascii="Times New Roman" w:hAnsi="Times New Roman" w:cs="Times New Roman"/>
          <w:sz w:val="24"/>
          <w:szCs w:val="24"/>
        </w:rPr>
        <w:t xml:space="preserve"> them to suit the desired result.</w:t>
      </w:r>
      <w:r>
        <w:rPr>
          <w:rFonts w:ascii="Times New Roman" w:hAnsi="Times New Roman" w:cs="Times New Roman"/>
          <w:sz w:val="24"/>
          <w:szCs w:val="24"/>
        </w:rPr>
        <w:t xml:space="preserve"> Some of the buildings were also wrongly placed in the X-Plane software.</w:t>
      </w:r>
      <w:r w:rsidRPr="00126FD1">
        <w:rPr>
          <w:rFonts w:ascii="Times New Roman" w:hAnsi="Times New Roman" w:cs="Times New Roman"/>
          <w:sz w:val="24"/>
          <w:szCs w:val="24"/>
        </w:rPr>
        <w:t xml:space="preserve"> </w:t>
      </w:r>
    </w:p>
    <w:p w14:paraId="77DF203A" w14:textId="77777777" w:rsidR="00013180" w:rsidRDefault="00013180" w:rsidP="00013180">
      <w:pPr>
        <w:keepNext/>
        <w:spacing w:line="480" w:lineRule="auto"/>
        <w:jc w:val="both"/>
      </w:pPr>
      <w:r>
        <w:rPr>
          <w:rFonts w:ascii="Times New Roman" w:hAnsi="Times New Roman" w:cs="Times New Roman"/>
          <w:noProof/>
          <w:sz w:val="24"/>
          <w:szCs w:val="24"/>
        </w:rPr>
        <w:lastRenderedPageBreak/>
        <w:drawing>
          <wp:inline distT="0" distB="0" distL="0" distR="0" wp14:anchorId="265948C0" wp14:editId="4A48A3C6">
            <wp:extent cx="5943600" cy="2964815"/>
            <wp:effectExtent l="0" t="0" r="0" b="6985"/>
            <wp:docPr id="13046687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8780" name="Picture 1304668780"/>
                    <pic:cNvPicPr/>
                  </pic:nvPicPr>
                  <pic:blipFill>
                    <a:blip r:embed="rId31">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inline>
        </w:drawing>
      </w:r>
    </w:p>
    <w:p w14:paraId="45E43793" w14:textId="5819FC91" w:rsidR="00013180" w:rsidRPr="001239D7" w:rsidRDefault="00013180" w:rsidP="00013180">
      <w:pPr>
        <w:pStyle w:val="Caption"/>
        <w:jc w:val="both"/>
        <w:rPr>
          <w:rFonts w:ascii="Times New Roman" w:hAnsi="Times New Roman" w:cs="Times New Roman"/>
          <w:color w:val="auto"/>
          <w:sz w:val="24"/>
          <w:szCs w:val="24"/>
        </w:rPr>
      </w:pPr>
      <w:bookmarkStart w:id="103" w:name="_Toc144891431"/>
      <w:r w:rsidRPr="001239D7">
        <w:rPr>
          <w:rFonts w:ascii="Times New Roman" w:hAnsi="Times New Roman" w:cs="Times New Roman"/>
          <w:color w:val="auto"/>
          <w:sz w:val="24"/>
          <w:szCs w:val="24"/>
        </w:rPr>
        <w:t xml:space="preserve">Figure 4. </w:t>
      </w:r>
      <w:r w:rsidRPr="001239D7">
        <w:rPr>
          <w:rFonts w:ascii="Times New Roman" w:hAnsi="Times New Roman" w:cs="Times New Roman"/>
          <w:color w:val="auto"/>
          <w:sz w:val="24"/>
          <w:szCs w:val="24"/>
        </w:rPr>
        <w:fldChar w:fldCharType="begin"/>
      </w:r>
      <w:r w:rsidRPr="001239D7">
        <w:rPr>
          <w:rFonts w:ascii="Times New Roman" w:hAnsi="Times New Roman" w:cs="Times New Roman"/>
          <w:color w:val="auto"/>
          <w:sz w:val="24"/>
          <w:szCs w:val="24"/>
        </w:rPr>
        <w:instrText xml:space="preserve"> SEQ Figure_4. \* ARABIC </w:instrText>
      </w:r>
      <w:r w:rsidRPr="001239D7">
        <w:rPr>
          <w:rFonts w:ascii="Times New Roman" w:hAnsi="Times New Roman" w:cs="Times New Roman"/>
          <w:color w:val="auto"/>
          <w:sz w:val="24"/>
          <w:szCs w:val="24"/>
        </w:rPr>
        <w:fldChar w:fldCharType="separate"/>
      </w:r>
      <w:r w:rsidRPr="001239D7">
        <w:rPr>
          <w:rFonts w:ascii="Times New Roman" w:hAnsi="Times New Roman" w:cs="Times New Roman"/>
          <w:noProof/>
          <w:color w:val="auto"/>
          <w:sz w:val="24"/>
          <w:szCs w:val="24"/>
        </w:rPr>
        <w:t>13</w:t>
      </w:r>
      <w:r w:rsidRPr="001239D7">
        <w:rPr>
          <w:rFonts w:ascii="Times New Roman" w:hAnsi="Times New Roman" w:cs="Times New Roman"/>
          <w:color w:val="auto"/>
          <w:sz w:val="24"/>
          <w:szCs w:val="24"/>
        </w:rPr>
        <w:fldChar w:fldCharType="end"/>
      </w:r>
      <w:r w:rsidRPr="001239D7">
        <w:rPr>
          <w:rFonts w:ascii="Times New Roman" w:hAnsi="Times New Roman" w:cs="Times New Roman"/>
          <w:color w:val="auto"/>
          <w:sz w:val="24"/>
          <w:szCs w:val="24"/>
        </w:rPr>
        <w:t xml:space="preserve"> </w:t>
      </w:r>
      <w:r w:rsidR="00BF56AD" w:rsidRPr="001239D7">
        <w:rPr>
          <w:rFonts w:ascii="Times New Roman" w:hAnsi="Times New Roman" w:cs="Times New Roman"/>
          <w:color w:val="auto"/>
          <w:sz w:val="24"/>
          <w:szCs w:val="24"/>
        </w:rPr>
        <w:t xml:space="preserve">SHOWS A WRONG PLACEMENT OF COLLEGE OF SCIENCE BUILDING RIGHT BESIDE THE </w:t>
      </w:r>
      <w:bookmarkEnd w:id="103"/>
      <w:r w:rsidR="00BF56AD" w:rsidRPr="001239D7">
        <w:rPr>
          <w:rFonts w:ascii="Times New Roman" w:hAnsi="Times New Roman" w:cs="Times New Roman"/>
          <w:color w:val="auto"/>
          <w:sz w:val="24"/>
          <w:szCs w:val="24"/>
        </w:rPr>
        <w:t>RUNWAY.</w:t>
      </w:r>
    </w:p>
    <w:p w14:paraId="5F34D3FF" w14:textId="77777777" w:rsidR="00013180" w:rsidRDefault="00013180" w:rsidP="00013180">
      <w:pPr>
        <w:spacing w:line="480" w:lineRule="auto"/>
        <w:jc w:val="both"/>
        <w:rPr>
          <w:rFonts w:ascii="Times New Roman" w:hAnsi="Times New Roman" w:cs="Times New Roman"/>
          <w:sz w:val="24"/>
          <w:szCs w:val="24"/>
        </w:rPr>
      </w:pPr>
    </w:p>
    <w:p w14:paraId="08B5D66D" w14:textId="77777777" w:rsidR="00013180" w:rsidRDefault="00013180" w:rsidP="00013180">
      <w:pPr>
        <w:spacing w:line="480" w:lineRule="auto"/>
        <w:jc w:val="both"/>
        <w:rPr>
          <w:rFonts w:ascii="Times New Roman" w:hAnsi="Times New Roman" w:cs="Times New Roman"/>
          <w:sz w:val="24"/>
          <w:szCs w:val="24"/>
        </w:rPr>
      </w:pPr>
      <w:r w:rsidRPr="00126FD1">
        <w:rPr>
          <w:rFonts w:ascii="Times New Roman" w:hAnsi="Times New Roman" w:cs="Times New Roman"/>
          <w:sz w:val="24"/>
          <w:szCs w:val="24"/>
        </w:rPr>
        <w:t>This testing and debugging procedure went on for quite some time until everything met the satisfied end. The entire work was then simulated to ensure that the work was successfully done and void of any significant errors.</w:t>
      </w:r>
    </w:p>
    <w:p w14:paraId="42EFBF95" w14:textId="34FAAA39" w:rsidR="00013180" w:rsidRDefault="009F7FE3" w:rsidP="00013180">
      <w:pPr>
        <w:keepNext/>
      </w:pPr>
      <w:r>
        <w:rPr>
          <w:noProof/>
        </w:rPr>
        <w:lastRenderedPageBreak/>
        <mc:AlternateContent>
          <mc:Choice Requires="wps">
            <w:drawing>
              <wp:anchor distT="0" distB="0" distL="114300" distR="114300" simplePos="0" relativeHeight="251661312" behindDoc="0" locked="0" layoutInCell="1" allowOverlap="1" wp14:anchorId="30D9CC17" wp14:editId="4E6933F2">
                <wp:simplePos x="0" y="0"/>
                <wp:positionH relativeFrom="column">
                  <wp:posOffset>4324350</wp:posOffset>
                </wp:positionH>
                <wp:positionV relativeFrom="paragraph">
                  <wp:posOffset>2114550</wp:posOffset>
                </wp:positionV>
                <wp:extent cx="1885950" cy="180975"/>
                <wp:effectExtent l="0" t="57150" r="0" b="9525"/>
                <wp:wrapNone/>
                <wp:docPr id="1654695140"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88595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7502A9" id="_x0000_t32" coordsize="21600,21600" o:spt="32" o:oned="t" path="m,l21600,21600e" filled="f">
                <v:path arrowok="t" fillok="f" o:connecttype="none"/>
                <o:lock v:ext="edit" shapetype="t"/>
              </v:shapetype>
              <v:shape id="Straight Arrow Connector 12" o:spid="_x0000_s1026" type="#_x0000_t32" style="position:absolute;margin-left:340.5pt;margin-top:166.5pt;width:148.5pt;height:14.2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667456" behindDoc="0" locked="0" layoutInCell="1" allowOverlap="1" wp14:anchorId="2EEB7D6A" wp14:editId="26C1B61F">
                <wp:simplePos x="0" y="0"/>
                <wp:positionH relativeFrom="column">
                  <wp:posOffset>6153150</wp:posOffset>
                </wp:positionH>
                <wp:positionV relativeFrom="paragraph">
                  <wp:posOffset>2209800</wp:posOffset>
                </wp:positionV>
                <wp:extent cx="257175" cy="219075"/>
                <wp:effectExtent l="0" t="0" r="9525" b="9525"/>
                <wp:wrapNone/>
                <wp:docPr id="130020032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175" cy="219075"/>
                        </a:xfrm>
                        <a:prstGeom prst="rect">
                          <a:avLst/>
                        </a:prstGeom>
                        <a:solidFill>
                          <a:schemeClr val="tx1"/>
                        </a:solidFill>
                        <a:ln w="6350">
                          <a:solidFill>
                            <a:prstClr val="black"/>
                          </a:solidFill>
                        </a:ln>
                      </wps:spPr>
                      <wps:txbx>
                        <w:txbxContent>
                          <w:p w14:paraId="307B1159" w14:textId="77777777" w:rsidR="00013180" w:rsidRDefault="00013180" w:rsidP="00013180">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EB7D6A" id="_x0000_t202" coordsize="21600,21600" o:spt="202" path="m,l,21600r21600,l21600,xe">
                <v:stroke joinstyle="miter"/>
                <v:path gradientshapeok="t" o:connecttype="rect"/>
              </v:shapetype>
              <v:shape id="Text Box 11" o:spid="_x0000_s1026" type="#_x0000_t202" style="position:absolute;margin-left:484.5pt;margin-top:174pt;width:20.25pt;height:17.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" fillcolor="black [3213]" strokeweight=".5pt">
                <v:path arrowok="t"/>
                <v:textbox>
                  <w:txbxContent>
                    <w:p w14:paraId="307B1159" w14:textId="77777777" w:rsidR="00013180" w:rsidRDefault="00013180" w:rsidP="00013180">
                      <w:r>
                        <w:t>4</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2A4EF48" wp14:editId="726B3AA9">
                <wp:simplePos x="0" y="0"/>
                <wp:positionH relativeFrom="column">
                  <wp:posOffset>5715000</wp:posOffset>
                </wp:positionH>
                <wp:positionV relativeFrom="paragraph">
                  <wp:posOffset>1921510</wp:posOffset>
                </wp:positionV>
                <wp:extent cx="514350" cy="393065"/>
                <wp:effectExtent l="38100" t="38100" r="0" b="6985"/>
                <wp:wrapNone/>
                <wp:docPr id="896401634"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14350" cy="3930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4B29B" id="Straight Arrow Connector 10" o:spid="_x0000_s1026" type="#_x0000_t32" style="position:absolute;margin-left:450pt;margin-top:151.3pt;width:40.5pt;height:30.95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662336" behindDoc="0" locked="0" layoutInCell="1" allowOverlap="1" wp14:anchorId="683564CB" wp14:editId="33A50BFF">
                <wp:simplePos x="0" y="0"/>
                <wp:positionH relativeFrom="column">
                  <wp:posOffset>-257175</wp:posOffset>
                </wp:positionH>
                <wp:positionV relativeFrom="paragraph">
                  <wp:posOffset>914400</wp:posOffset>
                </wp:positionV>
                <wp:extent cx="1876425" cy="85725"/>
                <wp:effectExtent l="0" t="76200" r="0" b="9525"/>
                <wp:wrapNone/>
                <wp:docPr id="169391712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76425" cy="85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0FEE2" id="Straight Arrow Connector 9" o:spid="_x0000_s1026" type="#_x0000_t32" style="position:absolute;margin-left:-20.25pt;margin-top:1in;width:147.75pt;height:6.7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666432" behindDoc="0" locked="0" layoutInCell="1" allowOverlap="1" wp14:anchorId="4F5C8992" wp14:editId="65AC08E4">
                <wp:simplePos x="0" y="0"/>
                <wp:positionH relativeFrom="column">
                  <wp:posOffset>-552450</wp:posOffset>
                </wp:positionH>
                <wp:positionV relativeFrom="paragraph">
                  <wp:posOffset>942975</wp:posOffset>
                </wp:positionV>
                <wp:extent cx="266700" cy="228600"/>
                <wp:effectExtent l="0" t="0" r="0" b="0"/>
                <wp:wrapNone/>
                <wp:docPr id="146250912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 cy="228600"/>
                        </a:xfrm>
                        <a:prstGeom prst="rect">
                          <a:avLst/>
                        </a:prstGeom>
                        <a:solidFill>
                          <a:schemeClr val="tx1"/>
                        </a:solidFill>
                        <a:ln w="6350">
                          <a:solidFill>
                            <a:prstClr val="black"/>
                          </a:solidFill>
                        </a:ln>
                      </wps:spPr>
                      <wps:txbx>
                        <w:txbxContent>
                          <w:p w14:paraId="715D18BB" w14:textId="77777777" w:rsidR="00013180" w:rsidRPr="00815CC1" w:rsidRDefault="00013180" w:rsidP="00013180">
                            <w:pPr>
                              <w:rPr>
                                <w:color w:val="000000" w:themeColor="text1"/>
                              </w:rP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C8992" id="Text Box 8" o:spid="_x0000_s1027" type="#_x0000_t202" style="position:absolute;margin-left:-43.5pt;margin-top:74.25pt;width:21pt;height: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" fillcolor="black [3213]" strokeweight=".5pt">
                <v:path arrowok="t"/>
                <v:textbox>
                  <w:txbxContent>
                    <w:p w14:paraId="715D18BB" w14:textId="77777777" w:rsidR="00013180" w:rsidRPr="00815CC1" w:rsidRDefault="00013180" w:rsidP="00013180">
                      <w:pPr>
                        <w:rPr>
                          <w:color w:val="000000" w:themeColor="text1"/>
                        </w:rPr>
                      </w:pPr>
                      <w:r>
                        <w:t>3</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3204A7B0" wp14:editId="1FDAE1B7">
                <wp:simplePos x="0" y="0"/>
                <wp:positionH relativeFrom="column">
                  <wp:posOffset>3943350</wp:posOffset>
                </wp:positionH>
                <wp:positionV relativeFrom="paragraph">
                  <wp:posOffset>971550</wp:posOffset>
                </wp:positionV>
                <wp:extent cx="2200275" cy="476250"/>
                <wp:effectExtent l="19050" t="57150" r="9525" b="0"/>
                <wp:wrapNone/>
                <wp:docPr id="1859100371"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00275"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0F639A" id="Straight Arrow Connector 7" o:spid="_x0000_s1026" type="#_x0000_t32" style="position:absolute;margin-left:310.5pt;margin-top:76.5pt;width:173.25pt;height:37.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665408" behindDoc="0" locked="0" layoutInCell="1" allowOverlap="1" wp14:anchorId="5D74A6C6" wp14:editId="5EB69D4D">
                <wp:simplePos x="0" y="0"/>
                <wp:positionH relativeFrom="column">
                  <wp:posOffset>6105525</wp:posOffset>
                </wp:positionH>
                <wp:positionV relativeFrom="paragraph">
                  <wp:posOffset>1352550</wp:posOffset>
                </wp:positionV>
                <wp:extent cx="257175" cy="228600"/>
                <wp:effectExtent l="0" t="0" r="9525" b="0"/>
                <wp:wrapNone/>
                <wp:docPr id="203068571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175" cy="228600"/>
                        </a:xfrm>
                        <a:prstGeom prst="rect">
                          <a:avLst/>
                        </a:prstGeom>
                        <a:solidFill>
                          <a:schemeClr val="tx1"/>
                        </a:solidFill>
                        <a:ln w="6350">
                          <a:solidFill>
                            <a:prstClr val="black"/>
                          </a:solidFill>
                        </a:ln>
                      </wps:spPr>
                      <wps:txbx>
                        <w:txbxContent>
                          <w:p w14:paraId="34E693E0" w14:textId="77777777" w:rsidR="00013180" w:rsidRDefault="00013180" w:rsidP="00013180">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4A6C6" id="Text Box 6" o:spid="_x0000_s1028" type="#_x0000_t202" style="position:absolute;margin-left:480.75pt;margin-top:106.5pt;width:20.2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" fillcolor="black [3213]" strokeweight=".5pt">
                <v:path arrowok="t"/>
                <v:textbox>
                  <w:txbxContent>
                    <w:p w14:paraId="34E693E0" w14:textId="77777777" w:rsidR="00013180" w:rsidRDefault="00013180" w:rsidP="00013180">
                      <w:r>
                        <w:t>2</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097BD97" wp14:editId="3FD7C645">
                <wp:simplePos x="0" y="0"/>
                <wp:positionH relativeFrom="page">
                  <wp:posOffset>7000875</wp:posOffset>
                </wp:positionH>
                <wp:positionV relativeFrom="paragraph">
                  <wp:posOffset>990600</wp:posOffset>
                </wp:positionV>
                <wp:extent cx="285750" cy="247650"/>
                <wp:effectExtent l="0" t="0" r="0" b="0"/>
                <wp:wrapNone/>
                <wp:docPr id="144447093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0" cy="247650"/>
                        </a:xfrm>
                        <a:prstGeom prst="rect">
                          <a:avLst/>
                        </a:prstGeom>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4F83F83B" w14:textId="77777777" w:rsidR="00013180" w:rsidRPr="00815CC1" w:rsidRDefault="00013180" w:rsidP="00013180">
                            <w:pP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7BD97" id="Text Box 5" o:spid="_x0000_s1029" type="#_x0000_t202" style="position:absolute;margin-left:551.25pt;margin-top:78pt;width:22.5pt;height:19.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" fillcolor="black [3213]" strokecolor="#5b9bd5 [3204]" strokeweight="1pt">
                <v:path arrowok="t"/>
                <v:textbox>
                  <w:txbxContent>
                    <w:p w14:paraId="4F83F83B" w14:textId="77777777" w:rsidR="00013180" w:rsidRPr="00815CC1" w:rsidRDefault="00013180" w:rsidP="00013180">
                      <w:pPr>
                        <w:rPr>
                          <w:color w:val="FFFFFF" w:themeColor="background1"/>
                        </w:rPr>
                      </w:pPr>
                      <w:r>
                        <w:rPr>
                          <w:color w:val="FFFFFF" w:themeColor="background1"/>
                        </w:rPr>
                        <w:t>1</w:t>
                      </w:r>
                    </w:p>
                  </w:txbxContent>
                </v:textbox>
                <w10:wrap anchorx="page"/>
              </v:shape>
            </w:pict>
          </mc:Fallback>
        </mc:AlternateContent>
      </w:r>
      <w:r>
        <w:rPr>
          <w:noProof/>
        </w:rPr>
        <mc:AlternateContent>
          <mc:Choice Requires="wps">
            <w:drawing>
              <wp:anchor distT="0" distB="0" distL="114300" distR="114300" simplePos="0" relativeHeight="251659264" behindDoc="0" locked="0" layoutInCell="1" allowOverlap="1" wp14:anchorId="5BA1C7A6" wp14:editId="2FEC604A">
                <wp:simplePos x="0" y="0"/>
                <wp:positionH relativeFrom="column">
                  <wp:posOffset>4657725</wp:posOffset>
                </wp:positionH>
                <wp:positionV relativeFrom="paragraph">
                  <wp:posOffset>876300</wp:posOffset>
                </wp:positionV>
                <wp:extent cx="1514475" cy="276225"/>
                <wp:effectExtent l="19050" t="57150" r="9525" b="9525"/>
                <wp:wrapNone/>
                <wp:docPr id="542322921"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514475"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6B5CE" id="Straight Arrow Connector 4" o:spid="_x0000_s1026" type="#_x0000_t32" style="position:absolute;margin-left:366.75pt;margin-top:69pt;width:119.25pt;height:21.7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" strokecolor="black [3200]" strokeweight=".5pt">
                <v:stroke endarrow="block" joinstyle="miter"/>
                <o:lock v:ext="edit" shapetype="f"/>
              </v:shape>
            </w:pict>
          </mc:Fallback>
        </mc:AlternateContent>
      </w:r>
      <w:r w:rsidR="00013180">
        <w:rPr>
          <w:noProof/>
        </w:rPr>
        <w:drawing>
          <wp:inline distT="0" distB="0" distL="0" distR="0" wp14:anchorId="053540AA" wp14:editId="66FE5C26">
            <wp:extent cx="5924550" cy="3171825"/>
            <wp:effectExtent l="0" t="0" r="0" b="9525"/>
            <wp:docPr id="141085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4550" cy="3171825"/>
                    </a:xfrm>
                    <a:prstGeom prst="rect">
                      <a:avLst/>
                    </a:prstGeom>
                    <a:noFill/>
                    <a:ln>
                      <a:noFill/>
                    </a:ln>
                  </pic:spPr>
                </pic:pic>
              </a:graphicData>
            </a:graphic>
          </wp:inline>
        </w:drawing>
      </w:r>
    </w:p>
    <w:p w14:paraId="02958283" w14:textId="7FD1DE17" w:rsidR="00013180" w:rsidRPr="009C0AD3" w:rsidRDefault="00013180" w:rsidP="00013180">
      <w:pPr>
        <w:pStyle w:val="Caption"/>
        <w:rPr>
          <w:rFonts w:ascii="Times New Roman" w:hAnsi="Times New Roman" w:cs="Times New Roman"/>
          <w:color w:val="auto"/>
          <w:sz w:val="24"/>
          <w:szCs w:val="24"/>
        </w:rPr>
      </w:pPr>
      <w:bookmarkStart w:id="104" w:name="_Toc144891432"/>
      <w:r w:rsidRPr="009C0AD3">
        <w:rPr>
          <w:rFonts w:ascii="Times New Roman" w:hAnsi="Times New Roman" w:cs="Times New Roman"/>
          <w:color w:val="auto"/>
          <w:sz w:val="24"/>
          <w:szCs w:val="24"/>
        </w:rPr>
        <w:t xml:space="preserve">Figure 4. </w:t>
      </w:r>
      <w:r w:rsidRPr="009C0AD3">
        <w:rPr>
          <w:rFonts w:ascii="Times New Roman" w:hAnsi="Times New Roman" w:cs="Times New Roman"/>
          <w:color w:val="auto"/>
          <w:sz w:val="24"/>
          <w:szCs w:val="24"/>
        </w:rPr>
        <w:fldChar w:fldCharType="begin"/>
      </w:r>
      <w:r w:rsidRPr="009C0AD3">
        <w:rPr>
          <w:rFonts w:ascii="Times New Roman" w:hAnsi="Times New Roman" w:cs="Times New Roman"/>
          <w:color w:val="auto"/>
          <w:sz w:val="24"/>
          <w:szCs w:val="24"/>
        </w:rPr>
        <w:instrText xml:space="preserve"> SEQ Figure_4. \* ARABIC </w:instrText>
      </w:r>
      <w:r w:rsidRPr="009C0AD3">
        <w:rPr>
          <w:rFonts w:ascii="Times New Roman" w:hAnsi="Times New Roman" w:cs="Times New Roman"/>
          <w:color w:val="auto"/>
          <w:sz w:val="24"/>
          <w:szCs w:val="24"/>
        </w:rPr>
        <w:fldChar w:fldCharType="separate"/>
      </w:r>
      <w:r w:rsidR="00BF56AD">
        <w:rPr>
          <w:rFonts w:ascii="Times New Roman" w:hAnsi="Times New Roman" w:cs="Times New Roman"/>
          <w:noProof/>
          <w:color w:val="auto"/>
          <w:sz w:val="24"/>
          <w:szCs w:val="24"/>
        </w:rPr>
        <w:t>14</w:t>
      </w:r>
      <w:r w:rsidRPr="009C0AD3">
        <w:rPr>
          <w:rFonts w:ascii="Times New Roman" w:hAnsi="Times New Roman" w:cs="Times New Roman"/>
          <w:color w:val="auto"/>
          <w:sz w:val="24"/>
          <w:szCs w:val="24"/>
        </w:rPr>
        <w:fldChar w:fldCharType="end"/>
      </w:r>
      <w:r w:rsidR="00BF56AD" w:rsidRPr="009C0AD3">
        <w:rPr>
          <w:rFonts w:ascii="Times New Roman" w:hAnsi="Times New Roman" w:cs="Times New Roman"/>
          <w:color w:val="auto"/>
          <w:sz w:val="24"/>
          <w:szCs w:val="24"/>
        </w:rPr>
        <w:t xml:space="preserve"> REPRESENTS A 3D MODEL OF THE KUMASI AIRPORT IMPORTED INTO X-PLANE</w:t>
      </w:r>
      <w:bookmarkEnd w:id="104"/>
    </w:p>
    <w:p w14:paraId="3CBC84BA" w14:textId="77777777" w:rsidR="00013180" w:rsidRDefault="00013180" w:rsidP="00013180">
      <w:pPr>
        <w:spacing w:line="480" w:lineRule="auto"/>
        <w:jc w:val="both"/>
        <w:rPr>
          <w:rFonts w:ascii="Times New Roman" w:hAnsi="Times New Roman" w:cs="Times New Roman"/>
          <w:sz w:val="24"/>
          <w:szCs w:val="24"/>
        </w:rPr>
      </w:pPr>
      <w:r w:rsidRPr="002724B0">
        <w:rPr>
          <w:rFonts w:ascii="Times New Roman" w:hAnsi="Times New Roman" w:cs="Times New Roman"/>
          <w:sz w:val="24"/>
          <w:szCs w:val="24"/>
        </w:rPr>
        <w:t>The direct satellite images obtained with ortho 4xp provided a bare ground which only showed the terrain of the area. It was then necessary to model a 3D image of the area. This was done with the help of World Editor and the Blender software. Very notable objects such as the control tower (1), arrival/departure hall (2), car park area (3), aircrafts of Africa World line</w:t>
      </w:r>
      <w:r>
        <w:rPr>
          <w:rFonts w:ascii="Times New Roman" w:hAnsi="Times New Roman" w:cs="Times New Roman"/>
          <w:sz w:val="24"/>
          <w:szCs w:val="24"/>
        </w:rPr>
        <w:t xml:space="preserve"> </w:t>
      </w:r>
      <w:r w:rsidRPr="002724B0">
        <w:rPr>
          <w:rFonts w:ascii="Times New Roman" w:hAnsi="Times New Roman" w:cs="Times New Roman"/>
          <w:sz w:val="24"/>
          <w:szCs w:val="24"/>
        </w:rPr>
        <w:t>(Embraer</w:t>
      </w:r>
      <w:r>
        <w:rPr>
          <w:rFonts w:ascii="Times New Roman" w:hAnsi="Times New Roman" w:cs="Times New Roman"/>
          <w:sz w:val="24"/>
          <w:szCs w:val="24"/>
        </w:rPr>
        <w:t xml:space="preserve"> </w:t>
      </w:r>
      <w:r w:rsidRPr="002724B0">
        <w:rPr>
          <w:rFonts w:ascii="Times New Roman" w:hAnsi="Times New Roman" w:cs="Times New Roman"/>
          <w:sz w:val="24"/>
          <w:szCs w:val="24"/>
        </w:rPr>
        <w:t>ERJ-145 aircraft) (4)</w:t>
      </w:r>
      <w:r>
        <w:rPr>
          <w:rFonts w:ascii="Times New Roman" w:hAnsi="Times New Roman" w:cs="Times New Roman"/>
          <w:sz w:val="24"/>
          <w:szCs w:val="24"/>
        </w:rPr>
        <w:t>.</w:t>
      </w:r>
    </w:p>
    <w:p w14:paraId="273CA2B3" w14:textId="4DCD2F24" w:rsidR="00013180" w:rsidRDefault="009F7FE3" w:rsidP="00013180">
      <w:pPr>
        <w:keepNext/>
        <w:spacing w:line="480" w:lineRule="auto"/>
        <w:jc w:val="both"/>
      </w:pPr>
      <w:r>
        <w:rPr>
          <w:noProof/>
        </w:rPr>
        <w:lastRenderedPageBreak/>
        <mc:AlternateContent>
          <mc:Choice Requires="wps">
            <w:drawing>
              <wp:anchor distT="0" distB="0" distL="114300" distR="114300" simplePos="0" relativeHeight="251670528" behindDoc="0" locked="0" layoutInCell="1" allowOverlap="1" wp14:anchorId="169C3E78" wp14:editId="2186DCB1">
                <wp:simplePos x="0" y="0"/>
                <wp:positionH relativeFrom="rightMargin">
                  <wp:align>left</wp:align>
                </wp:positionH>
                <wp:positionV relativeFrom="paragraph">
                  <wp:posOffset>2085975</wp:posOffset>
                </wp:positionV>
                <wp:extent cx="828675" cy="542925"/>
                <wp:effectExtent l="0" t="0" r="9525" b="9525"/>
                <wp:wrapNone/>
                <wp:docPr id="161128059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8675" cy="542925"/>
                        </a:xfrm>
                        <a:prstGeom prst="rect">
                          <a:avLst/>
                        </a:prstGeom>
                        <a:solidFill>
                          <a:schemeClr val="tx1"/>
                        </a:solidFill>
                        <a:ln w="6350">
                          <a:solidFill>
                            <a:prstClr val="black"/>
                          </a:solidFill>
                        </a:ln>
                      </wps:spPr>
                      <wps:txbx>
                        <w:txbxContent>
                          <w:p w14:paraId="0DD7C0E8" w14:textId="77777777" w:rsidR="00013180" w:rsidRDefault="00013180" w:rsidP="00013180">
                            <w:r>
                              <w:t>Ayim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69C3E78" id="Text Box 3" o:spid="_x0000_s1030" type="#_x0000_t202" style="position:absolute;left:0;text-align:left;margin-left:0;margin-top:164.25pt;width:65.25pt;height:42.75pt;z-index:25167052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" fillcolor="black [3213]" strokeweight=".5pt">
                <v:path arrowok="t"/>
                <v:textbox>
                  <w:txbxContent>
                    <w:p w14:paraId="0DD7C0E8" w14:textId="77777777" w:rsidR="00013180" w:rsidRDefault="00013180" w:rsidP="00013180">
                      <w:r>
                        <w:t>Ayim complex</w:t>
                      </w:r>
                    </w:p>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14:anchorId="7104C9EB" wp14:editId="1FB6E371">
                <wp:simplePos x="0" y="0"/>
                <wp:positionH relativeFrom="column">
                  <wp:posOffset>4133850</wp:posOffset>
                </wp:positionH>
                <wp:positionV relativeFrom="paragraph">
                  <wp:posOffset>1838325</wp:posOffset>
                </wp:positionV>
                <wp:extent cx="1952625" cy="381000"/>
                <wp:effectExtent l="19050" t="57150" r="9525" b="0"/>
                <wp:wrapNone/>
                <wp:docPr id="1360156268"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952625"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137C8" id="Straight Arrow Connector 2" o:spid="_x0000_s1026" type="#_x0000_t32" style="position:absolute;margin-left:325.5pt;margin-top:144.75pt;width:153.75pt;height:30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668480" behindDoc="0" locked="0" layoutInCell="1" allowOverlap="1" wp14:anchorId="00640BC6" wp14:editId="465663C1">
                <wp:simplePos x="0" y="0"/>
                <wp:positionH relativeFrom="column">
                  <wp:posOffset>4829175</wp:posOffset>
                </wp:positionH>
                <wp:positionV relativeFrom="paragraph">
                  <wp:posOffset>1762125</wp:posOffset>
                </wp:positionV>
                <wp:extent cx="1304925" cy="476250"/>
                <wp:effectExtent l="38100" t="38100" r="9525" b="0"/>
                <wp:wrapNone/>
                <wp:docPr id="1180046609"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304925"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3191D" id="Straight Arrow Connector 1" o:spid="_x0000_s1026" type="#_x0000_t32" style="position:absolute;margin-left:380.25pt;margin-top:138.75pt;width:102.75pt;height:37.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" strokecolor="black [3200]" strokeweight=".5pt">
                <v:stroke endarrow="block" joinstyle="miter"/>
                <o:lock v:ext="edit" shapetype="f"/>
              </v:shape>
            </w:pict>
          </mc:Fallback>
        </mc:AlternateContent>
      </w:r>
      <w:r w:rsidR="00013180">
        <w:rPr>
          <w:rFonts w:ascii="Times New Roman" w:hAnsi="Times New Roman" w:cs="Times New Roman"/>
          <w:noProof/>
          <w:sz w:val="24"/>
          <w:szCs w:val="24"/>
        </w:rPr>
        <w:drawing>
          <wp:inline distT="0" distB="0" distL="0" distR="0" wp14:anchorId="308EA4DD" wp14:editId="6B576D40">
            <wp:extent cx="5934075" cy="3143250"/>
            <wp:effectExtent l="0" t="0" r="9525" b="0"/>
            <wp:docPr id="8948324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14:paraId="5C3A7050" w14:textId="7C03F1FE" w:rsidR="00013180" w:rsidRPr="00AE5B8D" w:rsidRDefault="00013180" w:rsidP="00013180">
      <w:pPr>
        <w:pStyle w:val="Caption"/>
        <w:jc w:val="both"/>
        <w:rPr>
          <w:rFonts w:ascii="Times New Roman" w:hAnsi="Times New Roman" w:cs="Times New Roman"/>
          <w:color w:val="auto"/>
          <w:sz w:val="24"/>
          <w:szCs w:val="24"/>
        </w:rPr>
      </w:pPr>
      <w:bookmarkStart w:id="105" w:name="_Toc144891433"/>
      <w:r w:rsidRPr="00AE5B8D">
        <w:rPr>
          <w:rFonts w:ascii="Times New Roman" w:hAnsi="Times New Roman" w:cs="Times New Roman"/>
          <w:color w:val="auto"/>
          <w:sz w:val="24"/>
          <w:szCs w:val="24"/>
        </w:rPr>
        <w:t xml:space="preserve">Figure 4. </w:t>
      </w:r>
      <w:r w:rsidRPr="00AE5B8D">
        <w:rPr>
          <w:rFonts w:ascii="Times New Roman" w:hAnsi="Times New Roman" w:cs="Times New Roman"/>
          <w:color w:val="auto"/>
          <w:sz w:val="24"/>
          <w:szCs w:val="24"/>
        </w:rPr>
        <w:fldChar w:fldCharType="begin"/>
      </w:r>
      <w:r w:rsidRPr="00AE5B8D">
        <w:rPr>
          <w:rFonts w:ascii="Times New Roman" w:hAnsi="Times New Roman" w:cs="Times New Roman"/>
          <w:color w:val="auto"/>
          <w:sz w:val="24"/>
          <w:szCs w:val="24"/>
        </w:rPr>
        <w:instrText xml:space="preserve"> SEQ Figure_4. \* ARABIC </w:instrText>
      </w:r>
      <w:r w:rsidRPr="00AE5B8D">
        <w:rPr>
          <w:rFonts w:ascii="Times New Roman" w:hAnsi="Times New Roman" w:cs="Times New Roman"/>
          <w:color w:val="auto"/>
          <w:sz w:val="24"/>
          <w:szCs w:val="24"/>
        </w:rPr>
        <w:fldChar w:fldCharType="separate"/>
      </w:r>
      <w:r w:rsidR="00BF56AD">
        <w:rPr>
          <w:rFonts w:ascii="Times New Roman" w:hAnsi="Times New Roman" w:cs="Times New Roman"/>
          <w:noProof/>
          <w:color w:val="auto"/>
          <w:sz w:val="24"/>
          <w:szCs w:val="24"/>
        </w:rPr>
        <w:t>15</w:t>
      </w:r>
      <w:r w:rsidRPr="00AE5B8D">
        <w:rPr>
          <w:rFonts w:ascii="Times New Roman" w:hAnsi="Times New Roman" w:cs="Times New Roman"/>
          <w:color w:val="auto"/>
          <w:sz w:val="24"/>
          <w:szCs w:val="24"/>
        </w:rPr>
        <w:fldChar w:fldCharType="end"/>
      </w:r>
      <w:r w:rsidR="00BF56AD" w:rsidRPr="00AE5B8D">
        <w:rPr>
          <w:rFonts w:ascii="Times New Roman" w:hAnsi="Times New Roman" w:cs="Times New Roman"/>
          <w:color w:val="auto"/>
          <w:sz w:val="24"/>
          <w:szCs w:val="24"/>
        </w:rPr>
        <w:t xml:space="preserve"> SHOWS A 3D MODEL OF THE KNUST BUSINESS SCHOOL, AYIM COMPLEX</w:t>
      </w:r>
      <w:bookmarkEnd w:id="105"/>
    </w:p>
    <w:p w14:paraId="48F38B3F" w14:textId="77777777" w:rsidR="00013180" w:rsidRPr="002724B0" w:rsidRDefault="00013180" w:rsidP="00013180">
      <w:pPr>
        <w:spacing w:line="480" w:lineRule="auto"/>
        <w:jc w:val="both"/>
        <w:rPr>
          <w:rFonts w:ascii="Times New Roman" w:hAnsi="Times New Roman" w:cs="Times New Roman"/>
          <w:sz w:val="24"/>
          <w:szCs w:val="24"/>
        </w:rPr>
      </w:pPr>
      <w:r>
        <w:rPr>
          <w:rFonts w:ascii="Times New Roman" w:hAnsi="Times New Roman" w:cs="Times New Roman"/>
          <w:sz w:val="24"/>
          <w:szCs w:val="24"/>
        </w:rPr>
        <w:t>Including significant areas like this in a flight simulator aids a pilot navigate his around campus. A l</w:t>
      </w:r>
      <w:r w:rsidRPr="003F7966">
        <w:rPr>
          <w:rFonts w:ascii="Times New Roman" w:hAnsi="Times New Roman" w:cs="Times New Roman"/>
          <w:sz w:val="24"/>
          <w:szCs w:val="24"/>
        </w:rPr>
        <w:t>andmark</w:t>
      </w:r>
      <w:r>
        <w:rPr>
          <w:rFonts w:ascii="Times New Roman" w:hAnsi="Times New Roman" w:cs="Times New Roman"/>
          <w:sz w:val="24"/>
          <w:szCs w:val="24"/>
        </w:rPr>
        <w:t xml:space="preserve"> such as the school of business (KSB) </w:t>
      </w:r>
      <w:r w:rsidRPr="003F7966">
        <w:rPr>
          <w:rFonts w:ascii="Times New Roman" w:hAnsi="Times New Roman" w:cs="Times New Roman"/>
          <w:sz w:val="24"/>
          <w:szCs w:val="24"/>
        </w:rPr>
        <w:t>can help trainee pilots learn to recognize important geographical features</w:t>
      </w:r>
      <w:r>
        <w:rPr>
          <w:rFonts w:ascii="Times New Roman" w:hAnsi="Times New Roman" w:cs="Times New Roman"/>
          <w:sz w:val="24"/>
          <w:szCs w:val="24"/>
        </w:rPr>
        <w:t xml:space="preserve"> as well as other landmarks around which</w:t>
      </w:r>
      <w:r w:rsidRPr="003F7966">
        <w:rPr>
          <w:rFonts w:ascii="Times New Roman" w:hAnsi="Times New Roman" w:cs="Times New Roman"/>
          <w:sz w:val="24"/>
          <w:szCs w:val="24"/>
        </w:rPr>
        <w:t xml:space="preserve"> they will encounter in real-world flying.</w:t>
      </w:r>
    </w:p>
    <w:p w14:paraId="4231D617" w14:textId="77777777" w:rsidR="00013180" w:rsidRDefault="00013180" w:rsidP="00013180">
      <w:pPr>
        <w:spacing w:line="480" w:lineRule="auto"/>
        <w:jc w:val="both"/>
        <w:rPr>
          <w:rFonts w:ascii="Times New Roman" w:hAnsi="Times New Roman" w:cs="Times New Roman"/>
          <w:sz w:val="24"/>
          <w:szCs w:val="24"/>
        </w:rPr>
      </w:pPr>
    </w:p>
    <w:p w14:paraId="0CEF00E8" w14:textId="77777777" w:rsidR="00013180" w:rsidRDefault="00013180" w:rsidP="00013180">
      <w:pPr>
        <w:spacing w:line="480" w:lineRule="auto"/>
        <w:jc w:val="both"/>
        <w:rPr>
          <w:rFonts w:ascii="Times New Roman" w:hAnsi="Times New Roman" w:cs="Times New Roman"/>
          <w:sz w:val="24"/>
          <w:szCs w:val="24"/>
        </w:rPr>
      </w:pPr>
    </w:p>
    <w:p w14:paraId="6477F174" w14:textId="77777777" w:rsidR="00CD239A" w:rsidRDefault="00CD239A" w:rsidP="00CD239A">
      <w:pPr>
        <w:rPr>
          <w:rFonts w:ascii="Times New Roman" w:hAnsi="Times New Roman" w:cs="Times New Roman"/>
          <w:sz w:val="24"/>
          <w:szCs w:val="24"/>
        </w:rPr>
      </w:pPr>
    </w:p>
    <w:p w14:paraId="1D2FFE6A" w14:textId="77777777" w:rsidR="00D30234" w:rsidRDefault="00D30234" w:rsidP="00CD239A">
      <w:pPr>
        <w:rPr>
          <w:rFonts w:ascii="Times New Roman" w:hAnsi="Times New Roman" w:cs="Times New Roman"/>
          <w:sz w:val="24"/>
          <w:szCs w:val="24"/>
        </w:rPr>
      </w:pPr>
    </w:p>
    <w:p w14:paraId="0F9930B2" w14:textId="77777777" w:rsidR="00D30234" w:rsidRDefault="00D30234" w:rsidP="00CD239A">
      <w:pPr>
        <w:rPr>
          <w:rFonts w:ascii="Times New Roman" w:hAnsi="Times New Roman" w:cs="Times New Roman"/>
          <w:sz w:val="24"/>
          <w:szCs w:val="24"/>
        </w:rPr>
      </w:pPr>
    </w:p>
    <w:p w14:paraId="7700B623" w14:textId="77777777" w:rsidR="00D30234" w:rsidRDefault="00D30234" w:rsidP="00CD239A"/>
    <w:p w14:paraId="6939CE62" w14:textId="77777777" w:rsidR="00CD239A" w:rsidRDefault="00CD239A" w:rsidP="00CD239A"/>
    <w:p w14:paraId="0D1A681B" w14:textId="77777777" w:rsidR="00CD239A" w:rsidRDefault="00CD239A" w:rsidP="00CD239A"/>
    <w:p w14:paraId="4FB9CE48" w14:textId="4CE7BDD9" w:rsidR="00CD239A" w:rsidRPr="003201D9" w:rsidRDefault="00CD239A" w:rsidP="003201D9">
      <w:pPr>
        <w:pStyle w:val="Heading1"/>
        <w:jc w:val="center"/>
        <w:rPr>
          <w:rFonts w:ascii="Times New Roman" w:hAnsi="Times New Roman" w:cs="Times New Roman"/>
          <w:b/>
          <w:bCs/>
          <w:color w:val="000000" w:themeColor="text1"/>
        </w:rPr>
      </w:pPr>
      <w:bookmarkStart w:id="106" w:name="_Toc145068393"/>
      <w:bookmarkStart w:id="107" w:name="_Toc145580501"/>
      <w:r w:rsidRPr="003201D9">
        <w:rPr>
          <w:rFonts w:ascii="Times New Roman" w:hAnsi="Times New Roman" w:cs="Times New Roman"/>
          <w:b/>
          <w:bCs/>
          <w:color w:val="000000" w:themeColor="text1"/>
        </w:rPr>
        <w:lastRenderedPageBreak/>
        <w:t>CHAPTER 5</w:t>
      </w:r>
      <w:bookmarkEnd w:id="106"/>
      <w:bookmarkEnd w:id="107"/>
    </w:p>
    <w:p w14:paraId="677B0321" w14:textId="73422006" w:rsidR="003201D9" w:rsidRPr="00492355" w:rsidRDefault="00BE4866" w:rsidP="003201D9">
      <w:pPr>
        <w:pStyle w:val="Heading2"/>
        <w:rPr>
          <w:rFonts w:ascii="Times New Roman" w:hAnsi="Times New Roman" w:cs="Times New Roman"/>
          <w:b/>
          <w:bCs/>
          <w:color w:val="000000" w:themeColor="text1"/>
          <w:sz w:val="24"/>
          <w:szCs w:val="24"/>
        </w:rPr>
      </w:pPr>
      <w:bookmarkStart w:id="108" w:name="_Toc145068394"/>
      <w:bookmarkStart w:id="109" w:name="_Toc145580502"/>
      <w:r w:rsidRPr="00492355">
        <w:rPr>
          <w:rFonts w:ascii="Times New Roman" w:hAnsi="Times New Roman" w:cs="Times New Roman"/>
          <w:b/>
          <w:bCs/>
          <w:color w:val="000000" w:themeColor="text1"/>
          <w:sz w:val="24"/>
          <w:szCs w:val="24"/>
        </w:rPr>
        <w:t xml:space="preserve">5.1 </w:t>
      </w:r>
      <w:r w:rsidR="003201D9" w:rsidRPr="00492355">
        <w:rPr>
          <w:rFonts w:ascii="Times New Roman" w:hAnsi="Times New Roman" w:cs="Times New Roman"/>
          <w:b/>
          <w:bCs/>
          <w:color w:val="000000" w:themeColor="text1"/>
          <w:sz w:val="24"/>
          <w:szCs w:val="24"/>
        </w:rPr>
        <w:t>CONCLUSION</w:t>
      </w:r>
      <w:bookmarkEnd w:id="108"/>
      <w:bookmarkEnd w:id="109"/>
    </w:p>
    <w:p w14:paraId="22B7608C" w14:textId="1DDE0671" w:rsidR="00224EDD" w:rsidRPr="00CD239A" w:rsidRDefault="00224EDD" w:rsidP="003201D9">
      <w:pPr>
        <w:spacing w:line="480" w:lineRule="auto"/>
        <w:jc w:val="both"/>
        <w:rPr>
          <w:rFonts w:ascii="Times New Roman" w:hAnsi="Times New Roman" w:cs="Times New Roman"/>
          <w:sz w:val="24"/>
          <w:szCs w:val="24"/>
        </w:rPr>
      </w:pPr>
      <w:r w:rsidRPr="00844CF4">
        <w:rPr>
          <w:rFonts w:ascii="Times New Roman" w:hAnsi="Times New Roman" w:cs="Times New Roman"/>
          <w:sz w:val="24"/>
          <w:szCs w:val="24"/>
        </w:rPr>
        <w:t>In this study,</w:t>
      </w:r>
      <w:r w:rsidR="003B7C38">
        <w:rPr>
          <w:rFonts w:ascii="Times New Roman" w:hAnsi="Times New Roman" w:cs="Times New Roman"/>
          <w:sz w:val="24"/>
          <w:szCs w:val="24"/>
        </w:rPr>
        <w:t xml:space="preserve"> </w:t>
      </w:r>
      <w:r w:rsidRPr="00844CF4">
        <w:rPr>
          <w:rFonts w:ascii="Times New Roman" w:hAnsi="Times New Roman" w:cs="Times New Roman"/>
          <w:sz w:val="24"/>
          <w:szCs w:val="24"/>
        </w:rPr>
        <w:t>a comprehensive journey to model the sceneries of Kumasi, Ghana, and integrate them into the X-plane flight simulator</w:t>
      </w:r>
      <w:r w:rsidR="003B7C38">
        <w:rPr>
          <w:rFonts w:ascii="Times New Roman" w:hAnsi="Times New Roman" w:cs="Times New Roman"/>
          <w:sz w:val="24"/>
          <w:szCs w:val="24"/>
        </w:rPr>
        <w:t xml:space="preserve"> was </w:t>
      </w:r>
      <w:r w:rsidR="003B7C38" w:rsidRPr="00844CF4">
        <w:rPr>
          <w:rFonts w:ascii="Times New Roman" w:hAnsi="Times New Roman" w:cs="Times New Roman"/>
          <w:sz w:val="24"/>
          <w:szCs w:val="24"/>
        </w:rPr>
        <w:t xml:space="preserve">embarked </w:t>
      </w:r>
      <w:r w:rsidR="003E6E9E" w:rsidRPr="00844CF4">
        <w:rPr>
          <w:rFonts w:ascii="Times New Roman" w:hAnsi="Times New Roman" w:cs="Times New Roman"/>
          <w:sz w:val="24"/>
          <w:szCs w:val="24"/>
        </w:rPr>
        <w:t>on</w:t>
      </w:r>
      <w:r w:rsidR="003E6E9E">
        <w:rPr>
          <w:rFonts w:ascii="Times New Roman" w:hAnsi="Times New Roman" w:cs="Times New Roman"/>
          <w:sz w:val="24"/>
          <w:szCs w:val="24"/>
        </w:rPr>
        <w:t>.</w:t>
      </w:r>
      <w:r w:rsidRPr="00844CF4">
        <w:rPr>
          <w:rFonts w:ascii="Times New Roman" w:hAnsi="Times New Roman" w:cs="Times New Roman"/>
          <w:sz w:val="24"/>
          <w:szCs w:val="24"/>
        </w:rPr>
        <w:t xml:space="preserve"> </w:t>
      </w:r>
      <w:r w:rsidR="00B40A5E">
        <w:rPr>
          <w:rFonts w:ascii="Times New Roman" w:hAnsi="Times New Roman" w:cs="Times New Roman"/>
          <w:sz w:val="24"/>
          <w:szCs w:val="24"/>
        </w:rPr>
        <w:t>The</w:t>
      </w:r>
      <w:r w:rsidRPr="00844CF4">
        <w:rPr>
          <w:rFonts w:ascii="Times New Roman" w:hAnsi="Times New Roman" w:cs="Times New Roman"/>
          <w:sz w:val="24"/>
          <w:szCs w:val="24"/>
        </w:rPr>
        <w:t xml:space="preserve"> primary objective</w:t>
      </w:r>
      <w:r w:rsidR="00B40A5E">
        <w:rPr>
          <w:rFonts w:ascii="Times New Roman" w:hAnsi="Times New Roman" w:cs="Times New Roman"/>
          <w:sz w:val="24"/>
          <w:szCs w:val="24"/>
        </w:rPr>
        <w:t xml:space="preserve"> of this work</w:t>
      </w:r>
      <w:r w:rsidRPr="00844CF4">
        <w:rPr>
          <w:rFonts w:ascii="Times New Roman" w:hAnsi="Times New Roman" w:cs="Times New Roman"/>
          <w:sz w:val="24"/>
          <w:szCs w:val="24"/>
        </w:rPr>
        <w:t xml:space="preserve"> was to create a 3D virtual environment that </w:t>
      </w:r>
      <w:r w:rsidR="00BF37B6">
        <w:rPr>
          <w:rFonts w:ascii="Times New Roman" w:hAnsi="Times New Roman" w:cs="Times New Roman"/>
          <w:sz w:val="24"/>
          <w:szCs w:val="24"/>
        </w:rPr>
        <w:t xml:space="preserve">closely </w:t>
      </w:r>
      <w:r w:rsidR="00251679">
        <w:rPr>
          <w:rFonts w:ascii="Times New Roman" w:hAnsi="Times New Roman" w:cs="Times New Roman"/>
          <w:sz w:val="24"/>
          <w:szCs w:val="24"/>
        </w:rPr>
        <w:t>mimics</w:t>
      </w:r>
      <w:r w:rsidRPr="00844CF4">
        <w:rPr>
          <w:rFonts w:ascii="Times New Roman" w:hAnsi="Times New Roman" w:cs="Times New Roman"/>
          <w:sz w:val="24"/>
          <w:szCs w:val="24"/>
        </w:rPr>
        <w:t xml:space="preserve"> the real-world terrain, landmarks, and structures, with a specific focus on Kumasi Airport and the Kwame Nkrumah University of Science and Technology (KNUST) campus. </w:t>
      </w:r>
      <w:r w:rsidR="00535A24">
        <w:rPr>
          <w:rFonts w:ascii="Times New Roman" w:hAnsi="Times New Roman" w:cs="Times New Roman"/>
          <w:sz w:val="24"/>
          <w:szCs w:val="24"/>
        </w:rPr>
        <w:t>T</w:t>
      </w:r>
      <w:r w:rsidRPr="00844CF4">
        <w:rPr>
          <w:rFonts w:ascii="Times New Roman" w:hAnsi="Times New Roman" w:cs="Times New Roman"/>
          <w:sz w:val="24"/>
          <w:szCs w:val="24"/>
        </w:rPr>
        <w:t xml:space="preserve">his goal </w:t>
      </w:r>
      <w:r w:rsidR="00535A24">
        <w:rPr>
          <w:rFonts w:ascii="Times New Roman" w:hAnsi="Times New Roman" w:cs="Times New Roman"/>
          <w:sz w:val="24"/>
          <w:szCs w:val="24"/>
        </w:rPr>
        <w:t xml:space="preserve">was </w:t>
      </w:r>
      <w:r w:rsidR="00535A24" w:rsidRPr="00844CF4">
        <w:rPr>
          <w:rFonts w:ascii="Times New Roman" w:hAnsi="Times New Roman" w:cs="Times New Roman"/>
          <w:sz w:val="24"/>
          <w:szCs w:val="24"/>
        </w:rPr>
        <w:t xml:space="preserve">achieved </w:t>
      </w:r>
      <w:r w:rsidRPr="00844CF4">
        <w:rPr>
          <w:rFonts w:ascii="Times New Roman" w:hAnsi="Times New Roman" w:cs="Times New Roman"/>
          <w:sz w:val="24"/>
          <w:szCs w:val="24"/>
        </w:rPr>
        <w:t>through a series of carefully planned steps, employing various software tools such as Ortho4XP, World Editor, Blender, and X-Plane.</w:t>
      </w:r>
      <w:r w:rsidR="00CD239A">
        <w:rPr>
          <w:rFonts w:ascii="Times New Roman" w:hAnsi="Times New Roman" w:cs="Times New Roman"/>
          <w:sz w:val="24"/>
          <w:szCs w:val="24"/>
        </w:rPr>
        <w:t xml:space="preserve"> </w:t>
      </w:r>
      <w:r w:rsidR="00F06B96">
        <w:rPr>
          <w:rFonts w:ascii="Times New Roman" w:hAnsi="Times New Roman" w:cs="Times New Roman"/>
          <w:sz w:val="24"/>
          <w:szCs w:val="24"/>
        </w:rPr>
        <w:t>E</w:t>
      </w:r>
      <w:r w:rsidRPr="00844CF4">
        <w:rPr>
          <w:rFonts w:ascii="Times New Roman" w:hAnsi="Times New Roman" w:cs="Times New Roman"/>
          <w:sz w:val="24"/>
          <w:szCs w:val="24"/>
        </w:rPr>
        <w:t xml:space="preserve">fforts were driven by the recognition that an immersive and accurate virtual environment plays a vital role in enhancing flight training and simulation experiences. Such environments offer not only an opportunity for students and aspiring pilots to bridge the gap between theoretical knowledge and practical application but also a platform for refining decision-making and problem-solving </w:t>
      </w:r>
      <w:r w:rsidR="00251679" w:rsidRPr="00844CF4">
        <w:rPr>
          <w:rFonts w:ascii="Times New Roman" w:hAnsi="Times New Roman" w:cs="Times New Roman"/>
          <w:sz w:val="24"/>
          <w:szCs w:val="24"/>
        </w:rPr>
        <w:t>skills</w:t>
      </w:r>
      <w:r w:rsidR="00251679">
        <w:rPr>
          <w:rFonts w:ascii="Times New Roman" w:hAnsi="Times New Roman" w:cs="Times New Roman"/>
          <w:sz w:val="24"/>
          <w:szCs w:val="24"/>
        </w:rPr>
        <w:t xml:space="preserve"> and</w:t>
      </w:r>
      <w:r w:rsidR="00BF37B6">
        <w:rPr>
          <w:rFonts w:ascii="Times New Roman" w:hAnsi="Times New Roman" w:cs="Times New Roman"/>
          <w:sz w:val="24"/>
          <w:szCs w:val="24"/>
        </w:rPr>
        <w:t xml:space="preserve"> </w:t>
      </w:r>
      <w:r w:rsidRPr="00844CF4">
        <w:rPr>
          <w:rFonts w:ascii="Times New Roman" w:hAnsi="Times New Roman" w:cs="Times New Roman"/>
          <w:sz w:val="24"/>
          <w:szCs w:val="24"/>
        </w:rPr>
        <w:t>essential attributes for success in the aerospace industry.</w:t>
      </w:r>
      <w:r w:rsidR="00CD239A">
        <w:rPr>
          <w:rFonts w:ascii="Times New Roman" w:hAnsi="Times New Roman" w:cs="Times New Roman"/>
          <w:sz w:val="24"/>
          <w:szCs w:val="24"/>
        </w:rPr>
        <w:t xml:space="preserve"> </w:t>
      </w:r>
      <w:r w:rsidRPr="00844CF4">
        <w:rPr>
          <w:rFonts w:ascii="Times New Roman" w:hAnsi="Times New Roman" w:cs="Times New Roman"/>
          <w:sz w:val="24"/>
          <w:szCs w:val="24"/>
        </w:rPr>
        <w:t xml:space="preserve">Throughout the course of </w:t>
      </w:r>
      <w:r w:rsidR="00F06B96">
        <w:rPr>
          <w:rFonts w:ascii="Times New Roman" w:hAnsi="Times New Roman" w:cs="Times New Roman"/>
          <w:sz w:val="24"/>
          <w:szCs w:val="24"/>
        </w:rPr>
        <w:t>this</w:t>
      </w:r>
      <w:r w:rsidRPr="00844CF4">
        <w:rPr>
          <w:rFonts w:ascii="Times New Roman" w:hAnsi="Times New Roman" w:cs="Times New Roman"/>
          <w:sz w:val="24"/>
          <w:szCs w:val="24"/>
        </w:rPr>
        <w:t xml:space="preserve"> work,</w:t>
      </w:r>
      <w:r w:rsidR="00830D78">
        <w:rPr>
          <w:rFonts w:ascii="Times New Roman" w:hAnsi="Times New Roman" w:cs="Times New Roman"/>
          <w:sz w:val="24"/>
          <w:szCs w:val="24"/>
        </w:rPr>
        <w:t xml:space="preserve"> </w:t>
      </w:r>
      <w:r w:rsidR="00830D78" w:rsidRPr="00844CF4">
        <w:rPr>
          <w:rFonts w:ascii="Times New Roman" w:hAnsi="Times New Roman" w:cs="Times New Roman"/>
          <w:sz w:val="24"/>
          <w:szCs w:val="24"/>
        </w:rPr>
        <w:t>several challenges</w:t>
      </w:r>
      <w:r w:rsidR="00830D78">
        <w:rPr>
          <w:rFonts w:ascii="Times New Roman" w:hAnsi="Times New Roman" w:cs="Times New Roman"/>
          <w:sz w:val="24"/>
          <w:szCs w:val="24"/>
        </w:rPr>
        <w:t xml:space="preserve"> were</w:t>
      </w:r>
      <w:r w:rsidRPr="00844CF4">
        <w:rPr>
          <w:rFonts w:ascii="Times New Roman" w:hAnsi="Times New Roman" w:cs="Times New Roman"/>
          <w:sz w:val="24"/>
          <w:szCs w:val="24"/>
        </w:rPr>
        <w:t xml:space="preserve"> encountered, including the extraction and processing of satellite imagery, 3D </w:t>
      </w:r>
      <w:r w:rsidR="00251679" w:rsidRPr="00844CF4">
        <w:rPr>
          <w:rFonts w:ascii="Times New Roman" w:hAnsi="Times New Roman" w:cs="Times New Roman"/>
          <w:sz w:val="24"/>
          <w:szCs w:val="24"/>
        </w:rPr>
        <w:t>modelling</w:t>
      </w:r>
      <w:r w:rsidRPr="00844CF4">
        <w:rPr>
          <w:rFonts w:ascii="Times New Roman" w:hAnsi="Times New Roman" w:cs="Times New Roman"/>
          <w:sz w:val="24"/>
          <w:szCs w:val="24"/>
        </w:rPr>
        <w:t xml:space="preserve"> complexities, and the intricacies of lighting and reflection in the virtual environment. However, with dedication and iterative testing and debugging, </w:t>
      </w:r>
      <w:r w:rsidR="00830D78">
        <w:rPr>
          <w:rFonts w:ascii="Times New Roman" w:hAnsi="Times New Roman" w:cs="Times New Roman"/>
          <w:sz w:val="24"/>
          <w:szCs w:val="24"/>
        </w:rPr>
        <w:t>all</w:t>
      </w:r>
      <w:r w:rsidRPr="00844CF4">
        <w:rPr>
          <w:rFonts w:ascii="Times New Roman" w:hAnsi="Times New Roman" w:cs="Times New Roman"/>
          <w:sz w:val="24"/>
          <w:szCs w:val="24"/>
        </w:rPr>
        <w:t xml:space="preserve"> these challenges</w:t>
      </w:r>
      <w:r w:rsidR="00830D78">
        <w:rPr>
          <w:rFonts w:ascii="Times New Roman" w:hAnsi="Times New Roman" w:cs="Times New Roman"/>
          <w:sz w:val="24"/>
          <w:szCs w:val="24"/>
        </w:rPr>
        <w:t xml:space="preserve"> were</w:t>
      </w:r>
      <w:r w:rsidR="00830D78" w:rsidRPr="00830D78">
        <w:rPr>
          <w:rFonts w:ascii="Times New Roman" w:hAnsi="Times New Roman" w:cs="Times New Roman"/>
          <w:sz w:val="24"/>
          <w:szCs w:val="24"/>
        </w:rPr>
        <w:t xml:space="preserve"> </w:t>
      </w:r>
      <w:r w:rsidR="00830D78" w:rsidRPr="00844CF4">
        <w:rPr>
          <w:rFonts w:ascii="Times New Roman" w:hAnsi="Times New Roman" w:cs="Times New Roman"/>
          <w:sz w:val="24"/>
          <w:szCs w:val="24"/>
        </w:rPr>
        <w:t xml:space="preserve">successfully </w:t>
      </w:r>
      <w:r w:rsidR="003E6E9E" w:rsidRPr="00844CF4">
        <w:rPr>
          <w:rFonts w:ascii="Times New Roman" w:hAnsi="Times New Roman" w:cs="Times New Roman"/>
          <w:sz w:val="24"/>
          <w:szCs w:val="24"/>
        </w:rPr>
        <w:t>overcome</w:t>
      </w:r>
      <w:r w:rsidRPr="00844CF4">
        <w:rPr>
          <w:rFonts w:ascii="Times New Roman" w:hAnsi="Times New Roman" w:cs="Times New Roman"/>
          <w:sz w:val="24"/>
          <w:szCs w:val="24"/>
        </w:rPr>
        <w:t xml:space="preserve"> to produce a realistic and functional representation of Kumasi's sceneries.</w:t>
      </w:r>
      <w:r w:rsidR="00CD239A">
        <w:rPr>
          <w:rFonts w:ascii="Times New Roman" w:hAnsi="Times New Roman" w:cs="Times New Roman"/>
          <w:sz w:val="24"/>
          <w:szCs w:val="24"/>
        </w:rPr>
        <w:t xml:space="preserve"> </w:t>
      </w:r>
      <w:r w:rsidR="00F06B96">
        <w:rPr>
          <w:rFonts w:ascii="Times New Roman" w:hAnsi="Times New Roman" w:cs="Times New Roman"/>
          <w:sz w:val="24"/>
          <w:szCs w:val="24"/>
        </w:rPr>
        <w:t>This</w:t>
      </w:r>
      <w:r w:rsidRPr="00844CF4">
        <w:rPr>
          <w:rFonts w:ascii="Times New Roman" w:hAnsi="Times New Roman" w:cs="Times New Roman"/>
          <w:sz w:val="24"/>
          <w:szCs w:val="24"/>
        </w:rPr>
        <w:t xml:space="preserve"> survey results from aerospace engineering students at Kwame Nkrumah University of Science and Technology (KNUST) and interviews with experienced pilots reinforced the importance of this work. Respondents expressed their enthusiasm for the integration of realistic sceneries into flight simulators, recognizing the significant benefits it can offer in terms of practical learning, situational awareness, and the overall quality of flight training</w:t>
      </w:r>
      <w:r w:rsidR="00251679">
        <w:rPr>
          <w:rFonts w:ascii="Times New Roman" w:hAnsi="Times New Roman" w:cs="Times New Roman"/>
          <w:sz w:val="24"/>
          <w:szCs w:val="24"/>
        </w:rPr>
        <w:t>.  This work</w:t>
      </w:r>
      <w:r w:rsidRPr="00844CF4">
        <w:rPr>
          <w:rFonts w:ascii="Times New Roman" w:hAnsi="Times New Roman" w:cs="Times New Roman"/>
          <w:sz w:val="24"/>
          <w:szCs w:val="24"/>
        </w:rPr>
        <w:t xml:space="preserve"> underscores the relevance and value of incorporating accurately </w:t>
      </w:r>
      <w:r w:rsidR="00CD239A" w:rsidRPr="00844CF4">
        <w:rPr>
          <w:rFonts w:ascii="Times New Roman" w:hAnsi="Times New Roman" w:cs="Times New Roman"/>
          <w:sz w:val="24"/>
          <w:szCs w:val="24"/>
        </w:rPr>
        <w:t>modelled</w:t>
      </w:r>
      <w:r w:rsidRPr="00844CF4">
        <w:rPr>
          <w:rFonts w:ascii="Times New Roman" w:hAnsi="Times New Roman" w:cs="Times New Roman"/>
          <w:sz w:val="24"/>
          <w:szCs w:val="24"/>
        </w:rPr>
        <w:t xml:space="preserve"> sceneries into flight simulators. </w:t>
      </w:r>
      <w:r w:rsidR="00251679">
        <w:rPr>
          <w:rFonts w:ascii="Times New Roman" w:hAnsi="Times New Roman" w:cs="Times New Roman"/>
          <w:sz w:val="24"/>
          <w:szCs w:val="24"/>
        </w:rPr>
        <w:t>This</w:t>
      </w:r>
      <w:r w:rsidRPr="00844CF4">
        <w:rPr>
          <w:rFonts w:ascii="Times New Roman" w:hAnsi="Times New Roman" w:cs="Times New Roman"/>
          <w:sz w:val="24"/>
          <w:szCs w:val="24"/>
        </w:rPr>
        <w:t xml:space="preserve"> work </w:t>
      </w:r>
      <w:r w:rsidR="00251679">
        <w:rPr>
          <w:rFonts w:ascii="Times New Roman" w:hAnsi="Times New Roman" w:cs="Times New Roman"/>
          <w:sz w:val="24"/>
          <w:szCs w:val="24"/>
        </w:rPr>
        <w:t xml:space="preserve">will </w:t>
      </w:r>
      <w:r w:rsidRPr="00844CF4">
        <w:rPr>
          <w:rFonts w:ascii="Times New Roman" w:hAnsi="Times New Roman" w:cs="Times New Roman"/>
          <w:sz w:val="24"/>
          <w:szCs w:val="24"/>
        </w:rPr>
        <w:t xml:space="preserve">not only contribute to the aviation industry but also </w:t>
      </w:r>
      <w:r w:rsidRPr="00844CF4">
        <w:rPr>
          <w:rFonts w:ascii="Times New Roman" w:hAnsi="Times New Roman" w:cs="Times New Roman"/>
          <w:sz w:val="24"/>
          <w:szCs w:val="24"/>
        </w:rPr>
        <w:lastRenderedPageBreak/>
        <w:t xml:space="preserve">serves as an educational resource for both students and aviation professionals. The immersive experiences provided by </w:t>
      </w:r>
      <w:r w:rsidR="00251679">
        <w:rPr>
          <w:rFonts w:ascii="Times New Roman" w:hAnsi="Times New Roman" w:cs="Times New Roman"/>
          <w:sz w:val="24"/>
          <w:szCs w:val="24"/>
        </w:rPr>
        <w:t>the</w:t>
      </w:r>
      <w:r w:rsidRPr="00844CF4">
        <w:rPr>
          <w:rFonts w:ascii="Times New Roman" w:hAnsi="Times New Roman" w:cs="Times New Roman"/>
          <w:sz w:val="24"/>
          <w:szCs w:val="24"/>
        </w:rPr>
        <w:t xml:space="preserve"> virtual environments have the potential to enhance pilot training, improve decision-making skills, and ultimately contribute to safer and more effective flight operations.</w:t>
      </w:r>
      <w:r w:rsidR="00CD239A">
        <w:rPr>
          <w:rFonts w:ascii="Times New Roman" w:hAnsi="Times New Roman" w:cs="Times New Roman"/>
          <w:sz w:val="24"/>
          <w:szCs w:val="24"/>
        </w:rPr>
        <w:t xml:space="preserve"> </w:t>
      </w:r>
      <w:r w:rsidRPr="00844CF4">
        <w:rPr>
          <w:rFonts w:ascii="Times New Roman" w:hAnsi="Times New Roman" w:cs="Times New Roman"/>
          <w:sz w:val="24"/>
          <w:szCs w:val="24"/>
        </w:rPr>
        <w:t xml:space="preserve">As technology continues to advance, the flight simulation community remains dynamic and thriving, with opportunities for further innovation and refinement. </w:t>
      </w:r>
      <w:r w:rsidR="00C56417">
        <w:rPr>
          <w:rFonts w:ascii="Times New Roman" w:hAnsi="Times New Roman" w:cs="Times New Roman"/>
          <w:sz w:val="24"/>
          <w:szCs w:val="24"/>
        </w:rPr>
        <w:t>This</w:t>
      </w:r>
      <w:r w:rsidRPr="00844CF4">
        <w:rPr>
          <w:rFonts w:ascii="Times New Roman" w:hAnsi="Times New Roman" w:cs="Times New Roman"/>
          <w:sz w:val="24"/>
          <w:szCs w:val="24"/>
        </w:rPr>
        <w:t xml:space="preserve"> work</w:t>
      </w:r>
      <w:r w:rsidR="00C56417">
        <w:rPr>
          <w:rFonts w:ascii="Times New Roman" w:hAnsi="Times New Roman" w:cs="Times New Roman"/>
          <w:sz w:val="24"/>
          <w:szCs w:val="24"/>
        </w:rPr>
        <w:t xml:space="preserve"> is trusted to</w:t>
      </w:r>
      <w:r w:rsidRPr="00844CF4">
        <w:rPr>
          <w:rFonts w:ascii="Times New Roman" w:hAnsi="Times New Roman" w:cs="Times New Roman"/>
          <w:sz w:val="24"/>
          <w:szCs w:val="24"/>
        </w:rPr>
        <w:t xml:space="preserve"> inspire continued exploration and development in the field of flight simulation scenery </w:t>
      </w:r>
      <w:r w:rsidR="00CD239A" w:rsidRPr="00844CF4">
        <w:rPr>
          <w:rFonts w:ascii="Times New Roman" w:hAnsi="Times New Roman" w:cs="Times New Roman"/>
          <w:sz w:val="24"/>
          <w:szCs w:val="24"/>
        </w:rPr>
        <w:t>modelling</w:t>
      </w:r>
      <w:r w:rsidRPr="00844CF4">
        <w:rPr>
          <w:rFonts w:ascii="Times New Roman" w:hAnsi="Times New Roman" w:cs="Times New Roman"/>
          <w:sz w:val="24"/>
          <w:szCs w:val="24"/>
        </w:rPr>
        <w:t>.</w:t>
      </w:r>
    </w:p>
    <w:p w14:paraId="6DD40344" w14:textId="6A28C22B" w:rsidR="00255AC3" w:rsidRPr="00492355" w:rsidRDefault="00BE4866" w:rsidP="00492355">
      <w:pPr>
        <w:pStyle w:val="Heading2"/>
        <w:rPr>
          <w:rFonts w:ascii="Times New Roman" w:hAnsi="Times New Roman" w:cs="Times New Roman"/>
          <w:b/>
          <w:bCs/>
          <w:color w:val="auto"/>
          <w:sz w:val="24"/>
          <w:szCs w:val="24"/>
        </w:rPr>
      </w:pPr>
      <w:bookmarkStart w:id="110" w:name="_Toc145068395"/>
      <w:bookmarkStart w:id="111" w:name="_Toc145580503"/>
      <w:r w:rsidRPr="00492355">
        <w:rPr>
          <w:rFonts w:ascii="Times New Roman" w:hAnsi="Times New Roman" w:cs="Times New Roman"/>
          <w:b/>
          <w:bCs/>
          <w:color w:val="auto"/>
          <w:sz w:val="24"/>
          <w:szCs w:val="24"/>
        </w:rPr>
        <w:t>5.2 RECOMMENDATIONS</w:t>
      </w:r>
      <w:bookmarkEnd w:id="110"/>
      <w:bookmarkEnd w:id="111"/>
    </w:p>
    <w:p w14:paraId="6D03C73B" w14:textId="0A62AB89" w:rsidR="00647EF2" w:rsidRDefault="003D1156" w:rsidP="003201D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work undertaken employed some </w:t>
      </w:r>
      <w:r w:rsidR="00940802">
        <w:rPr>
          <w:rFonts w:ascii="Times New Roman" w:hAnsi="Times New Roman" w:cs="Times New Roman"/>
          <w:sz w:val="24"/>
          <w:szCs w:val="24"/>
        </w:rPr>
        <w:t>great</w:t>
      </w:r>
      <w:r>
        <w:rPr>
          <w:rFonts w:ascii="Times New Roman" w:hAnsi="Times New Roman" w:cs="Times New Roman"/>
          <w:sz w:val="24"/>
          <w:szCs w:val="24"/>
        </w:rPr>
        <w:t xml:space="preserve"> tools and resources</w:t>
      </w:r>
      <w:r w:rsidR="00940802">
        <w:rPr>
          <w:rFonts w:ascii="Times New Roman" w:hAnsi="Times New Roman" w:cs="Times New Roman"/>
          <w:sz w:val="24"/>
          <w:szCs w:val="24"/>
        </w:rPr>
        <w:t xml:space="preserve"> like the Blender software and ortho4XP</w:t>
      </w:r>
      <w:r>
        <w:rPr>
          <w:rFonts w:ascii="Times New Roman" w:hAnsi="Times New Roman" w:cs="Times New Roman"/>
          <w:sz w:val="24"/>
          <w:szCs w:val="24"/>
        </w:rPr>
        <w:t xml:space="preserve"> to aid in the integration of the Ghanaian scenery and landmark into the X-Plane flight simulator. There are a number of ways in which some individuals in times past have integrated real life sceneries into the X-Plane flight simulator but the procedure utilized in carrying out this work has proven to be </w:t>
      </w:r>
      <w:r w:rsidR="00940802">
        <w:rPr>
          <w:rFonts w:ascii="Times New Roman" w:hAnsi="Times New Roman" w:cs="Times New Roman"/>
          <w:sz w:val="24"/>
          <w:szCs w:val="24"/>
        </w:rPr>
        <w:t xml:space="preserve">very reliable and trusted way in mimicking the real world. This is because some people make use of photoshop in trying to get the buildings and several other structures to imitate the ones in real life but the advantage of blender modelling is that one is able to first start the making of the solid structure of the building first before proceeding to add the </w:t>
      </w:r>
      <w:r w:rsidR="00647EF2">
        <w:rPr>
          <w:rFonts w:ascii="Times New Roman" w:hAnsi="Times New Roman" w:cs="Times New Roman"/>
          <w:sz w:val="24"/>
          <w:szCs w:val="24"/>
        </w:rPr>
        <w:t xml:space="preserve">texture of the building to it and this gives it some good degree of virtual imitation. It must be noted that the nature of some buildings can sometimes be an arduous task to complete in the blender software but with much dedication and persistence one can definitely come through till the end of it.  </w:t>
      </w:r>
    </w:p>
    <w:p w14:paraId="7889A7E6" w14:textId="18786BEB" w:rsidR="00940802" w:rsidRDefault="00647EF2" w:rsidP="003201D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For individuals who have interests in making a virtual scenery of any city or town, there are a number of cues and ideas that can be obtained from this work in making a more detailed and enhanced virtual scenery of a place. The google satellite images obtained have also been a genuinely good source of image for this kind of task. It </w:t>
      </w:r>
      <w:r w:rsidR="004B0A16">
        <w:rPr>
          <w:rFonts w:ascii="Times New Roman" w:hAnsi="Times New Roman" w:cs="Times New Roman"/>
          <w:sz w:val="24"/>
          <w:szCs w:val="24"/>
        </w:rPr>
        <w:t xml:space="preserve">must be noted that for building textures </w:t>
      </w:r>
      <w:r w:rsidR="004B0A16">
        <w:rPr>
          <w:rFonts w:ascii="Times New Roman" w:hAnsi="Times New Roman" w:cs="Times New Roman"/>
          <w:sz w:val="24"/>
          <w:szCs w:val="24"/>
        </w:rPr>
        <w:lastRenderedPageBreak/>
        <w:t>that are not free on the internet one would have to pay some amount of money to be able to use some textures which other individuals are selling online.</w:t>
      </w:r>
    </w:p>
    <w:p w14:paraId="0E57736B" w14:textId="00E76E7E" w:rsidR="004B0A16" w:rsidRDefault="004B0A16" w:rsidP="003201D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It is advised that for future advancement of this kind of work, one must have </w:t>
      </w:r>
      <w:r w:rsidR="001756F3">
        <w:rPr>
          <w:rFonts w:ascii="Times New Roman" w:hAnsi="Times New Roman" w:cs="Times New Roman"/>
          <w:sz w:val="24"/>
          <w:szCs w:val="24"/>
        </w:rPr>
        <w:t>ample storage which will be enough to store the data will be generated from the satellites for the images since the images of the terrain with high detail occupy a lot of storage space. Also, one must work with a machine with high specifications. That is, a RAM of not less than 16GB, a graphics card a DirectX 12-capable video card from NVIDIA or AMD with at least 4GB of VRAM, a CPU like intel core i5 or better, and an OS of Windows 10 or higher. Thus, making the execution of your task</w:t>
      </w:r>
      <w:r w:rsidR="00492355">
        <w:rPr>
          <w:rFonts w:ascii="Times New Roman" w:hAnsi="Times New Roman" w:cs="Times New Roman"/>
          <w:sz w:val="24"/>
          <w:szCs w:val="24"/>
        </w:rPr>
        <w:t xml:space="preserve"> </w:t>
      </w:r>
      <w:r w:rsidR="001756F3">
        <w:rPr>
          <w:rFonts w:ascii="Times New Roman" w:hAnsi="Times New Roman" w:cs="Times New Roman"/>
          <w:sz w:val="24"/>
          <w:szCs w:val="24"/>
        </w:rPr>
        <w:t>easier</w:t>
      </w:r>
      <w:r w:rsidR="00492355">
        <w:rPr>
          <w:rFonts w:ascii="Times New Roman" w:hAnsi="Times New Roman" w:cs="Times New Roman"/>
          <w:sz w:val="24"/>
          <w:szCs w:val="24"/>
        </w:rPr>
        <w:t xml:space="preserve"> and </w:t>
      </w:r>
      <w:r w:rsidR="001756F3">
        <w:rPr>
          <w:rFonts w:ascii="Times New Roman" w:hAnsi="Times New Roman" w:cs="Times New Roman"/>
          <w:sz w:val="24"/>
          <w:szCs w:val="24"/>
        </w:rPr>
        <w:t xml:space="preserve">able to run faster as required without </w:t>
      </w:r>
      <w:r w:rsidR="00492355">
        <w:rPr>
          <w:rFonts w:ascii="Times New Roman" w:hAnsi="Times New Roman" w:cs="Times New Roman"/>
          <w:sz w:val="24"/>
          <w:szCs w:val="24"/>
        </w:rPr>
        <w:t xml:space="preserve">machine </w:t>
      </w:r>
      <w:r w:rsidR="001756F3">
        <w:rPr>
          <w:rFonts w:ascii="Times New Roman" w:hAnsi="Times New Roman" w:cs="Times New Roman"/>
          <w:sz w:val="24"/>
          <w:szCs w:val="24"/>
        </w:rPr>
        <w:t>lagging.</w:t>
      </w:r>
      <w:r w:rsidR="00492355">
        <w:rPr>
          <w:rFonts w:ascii="Times New Roman" w:hAnsi="Times New Roman" w:cs="Times New Roman"/>
          <w:sz w:val="24"/>
          <w:szCs w:val="24"/>
        </w:rPr>
        <w:t xml:space="preserve"> </w:t>
      </w:r>
    </w:p>
    <w:p w14:paraId="66819EA6" w14:textId="77777777" w:rsidR="001756F3" w:rsidRPr="003D1156" w:rsidRDefault="001756F3" w:rsidP="003201D9">
      <w:pPr>
        <w:spacing w:line="480" w:lineRule="auto"/>
        <w:jc w:val="both"/>
        <w:rPr>
          <w:rFonts w:ascii="Times New Roman" w:hAnsi="Times New Roman" w:cs="Times New Roman"/>
          <w:sz w:val="24"/>
          <w:szCs w:val="24"/>
        </w:rPr>
      </w:pPr>
    </w:p>
    <w:p w14:paraId="4501D6C5" w14:textId="77777777" w:rsidR="00255AC3" w:rsidRDefault="00255AC3">
      <w:r>
        <w:br w:type="page"/>
      </w:r>
    </w:p>
    <w:bookmarkStart w:id="112" w:name="_Toc144377698" w:displacedByCustomXml="next"/>
    <w:bookmarkStart w:id="113" w:name="_Toc145580504" w:displacedByCustomXml="next"/>
    <w:bookmarkStart w:id="114" w:name="_Toc145068396" w:displacedByCustomXml="next"/>
    <w:sdt>
      <w:sdtPr>
        <w:rPr>
          <w:rFonts w:ascii="Times New Roman" w:eastAsiaTheme="minorHAnsi" w:hAnsi="Times New Roman" w:cs="Times New Roman"/>
          <w:color w:val="auto"/>
          <w:sz w:val="24"/>
          <w:szCs w:val="24"/>
        </w:rPr>
        <w:id w:val="-1912541369"/>
        <w:docPartObj>
          <w:docPartGallery w:val="Bibliographies"/>
          <w:docPartUnique/>
        </w:docPartObj>
      </w:sdtPr>
      <w:sdtContent>
        <w:bookmarkEnd w:id="112" w:displacedByCustomXml="prev"/>
        <w:p w14:paraId="060687A4" w14:textId="1FBA249A" w:rsidR="009163D7" w:rsidRPr="00893232" w:rsidRDefault="00C155B6" w:rsidP="00893232">
          <w:pPr>
            <w:pStyle w:val="Heading1"/>
            <w:spacing w:line="480" w:lineRule="auto"/>
            <w:jc w:val="center"/>
            <w:rPr>
              <w:rFonts w:ascii="Times New Roman" w:eastAsiaTheme="minorHAnsi" w:hAnsi="Times New Roman" w:cs="Times New Roman"/>
              <w:b/>
              <w:bCs/>
              <w:color w:val="auto"/>
              <w:sz w:val="24"/>
              <w:szCs w:val="24"/>
            </w:rPr>
          </w:pPr>
          <w:r w:rsidRPr="00893232">
            <w:rPr>
              <w:rFonts w:ascii="Times New Roman" w:eastAsiaTheme="minorHAnsi" w:hAnsi="Times New Roman" w:cs="Times New Roman"/>
              <w:b/>
              <w:bCs/>
              <w:color w:val="auto"/>
              <w:sz w:val="24"/>
              <w:szCs w:val="24"/>
            </w:rPr>
            <w:t>REFERENCES</w:t>
          </w:r>
          <w:bookmarkEnd w:id="114"/>
          <w:bookmarkEnd w:id="113"/>
        </w:p>
        <w:sdt>
          <w:sdtPr>
            <w:rPr>
              <w:rFonts w:ascii="Times New Roman" w:hAnsi="Times New Roman" w:cs="Times New Roman"/>
              <w:sz w:val="24"/>
              <w:szCs w:val="24"/>
            </w:rPr>
            <w:tag w:val="MENDELEY_BIBLIOGRAPHY"/>
            <w:id w:val="-697547269"/>
            <w:placeholder>
              <w:docPart w:val="DefaultPlaceholder_-1854013440"/>
            </w:placeholder>
          </w:sdtPr>
          <w:sdtContent>
            <w:p w14:paraId="471782E3" w14:textId="77777777" w:rsidR="006C6D5C" w:rsidRPr="00512129" w:rsidRDefault="006C6D5C" w:rsidP="00512129">
              <w:pPr>
                <w:pStyle w:val="ListParagraph"/>
                <w:numPr>
                  <w:ilvl w:val="0"/>
                  <w:numId w:val="20"/>
                </w:numPr>
                <w:autoSpaceDE w:val="0"/>
                <w:autoSpaceDN w:val="0"/>
                <w:spacing w:line="480" w:lineRule="auto"/>
                <w:divId w:val="1206062258"/>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Allerton, D. (2009). </w:t>
              </w:r>
              <w:r w:rsidRPr="00512129">
                <w:rPr>
                  <w:rFonts w:ascii="Times New Roman" w:eastAsia="Times New Roman" w:hAnsi="Times New Roman" w:cs="Times New Roman"/>
                  <w:i/>
                  <w:iCs/>
                  <w:sz w:val="24"/>
                  <w:szCs w:val="24"/>
                </w:rPr>
                <w:t>Principles of Flight Simulation (Aerospace Series (PEP))</w:t>
              </w:r>
              <w:r w:rsidRPr="00512129">
                <w:rPr>
                  <w:rFonts w:ascii="Times New Roman" w:eastAsia="Times New Roman" w:hAnsi="Times New Roman" w:cs="Times New Roman"/>
                  <w:sz w:val="24"/>
                  <w:szCs w:val="24"/>
                </w:rPr>
                <w:t xml:space="preserve">. </w:t>
              </w:r>
              <w:r w:rsidRPr="00512129">
                <w:rPr>
                  <w:rFonts w:ascii="Times New Roman" w:eastAsia="Times New Roman" w:hAnsi="Times New Roman" w:cs="Times New Roman"/>
                  <w:i/>
                  <w:iCs/>
                  <w:sz w:val="24"/>
                  <w:szCs w:val="24"/>
                </w:rPr>
                <w:t>27</w:t>
              </w:r>
              <w:r w:rsidRPr="00512129">
                <w:rPr>
                  <w:rFonts w:ascii="Times New Roman" w:eastAsia="Times New Roman" w:hAnsi="Times New Roman" w:cs="Times New Roman"/>
                  <w:sz w:val="24"/>
                  <w:szCs w:val="24"/>
                </w:rPr>
                <w:t>.</w:t>
              </w:r>
            </w:p>
            <w:p w14:paraId="6C051BC0" w14:textId="77777777" w:rsidR="006C6D5C" w:rsidRPr="00512129" w:rsidRDefault="006C6D5C" w:rsidP="00512129">
              <w:pPr>
                <w:pStyle w:val="ListParagraph"/>
                <w:numPr>
                  <w:ilvl w:val="0"/>
                  <w:numId w:val="20"/>
                </w:numPr>
                <w:autoSpaceDE w:val="0"/>
                <w:autoSpaceDN w:val="0"/>
                <w:spacing w:line="480" w:lineRule="auto"/>
                <w:divId w:val="574240814"/>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Atsuyo Ito. (2011, April 11). </w:t>
              </w:r>
              <w:r w:rsidRPr="00512129">
                <w:rPr>
                  <w:rFonts w:ascii="Times New Roman" w:eastAsia="Times New Roman" w:hAnsi="Times New Roman" w:cs="Times New Roman"/>
                  <w:i/>
                  <w:iCs/>
                  <w:sz w:val="24"/>
                  <w:szCs w:val="24"/>
                </w:rPr>
                <w:t>Legal Aspects of Satellite Remote Sensing - Atsuyo Ito - Google Books</w:t>
              </w:r>
              <w:r w:rsidRPr="00512129">
                <w:rPr>
                  <w:rFonts w:ascii="Times New Roman" w:eastAsia="Times New Roman" w:hAnsi="Times New Roman" w:cs="Times New Roman"/>
                  <w:sz w:val="24"/>
                  <w:szCs w:val="24"/>
                </w:rPr>
                <w:t>. https://books.google.com.gh/books?id=rfN5DwAAQBAJ&amp;newbks=1&amp;newbks_redir=0&amp;printsec=frontcover&amp;dq=how+the+satellite+uses+remote+sensing+to&amp;hl=en&amp;redir_esc=y#v=onepage&amp;q&amp;f=false</w:t>
              </w:r>
            </w:p>
            <w:p w14:paraId="1B067410" w14:textId="77777777" w:rsidR="006C6D5C" w:rsidRPr="00512129" w:rsidRDefault="006C6D5C" w:rsidP="00512129">
              <w:pPr>
                <w:pStyle w:val="ListParagraph"/>
                <w:numPr>
                  <w:ilvl w:val="0"/>
                  <w:numId w:val="20"/>
                </w:numPr>
                <w:autoSpaceDE w:val="0"/>
                <w:autoSpaceDN w:val="0"/>
                <w:spacing w:line="480" w:lineRule="auto"/>
                <w:divId w:val="1652320988"/>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Banks, C. (2000). </w:t>
              </w:r>
              <w:r w:rsidRPr="00512129">
                <w:rPr>
                  <w:rFonts w:ascii="Times New Roman" w:eastAsia="Times New Roman" w:hAnsi="Times New Roman" w:cs="Times New Roman"/>
                  <w:i/>
                  <w:iCs/>
                  <w:sz w:val="24"/>
                  <w:szCs w:val="24"/>
                </w:rPr>
                <w:t>A DISCUSSION OF METHODS OF REAL-TIME AIRPLANE FLIGHT SIMULATION</w:t>
              </w:r>
              <w:r w:rsidRPr="00512129">
                <w:rPr>
                  <w:rFonts w:ascii="Times New Roman" w:eastAsia="Times New Roman" w:hAnsi="Times New Roman" w:cs="Times New Roman"/>
                  <w:sz w:val="24"/>
                  <w:szCs w:val="24"/>
                </w:rPr>
                <w:t>.</w:t>
              </w:r>
            </w:p>
            <w:p w14:paraId="619F3F16" w14:textId="77777777" w:rsidR="006C6D5C" w:rsidRPr="00512129" w:rsidRDefault="006C6D5C" w:rsidP="00512129">
              <w:pPr>
                <w:pStyle w:val="ListParagraph"/>
                <w:numPr>
                  <w:ilvl w:val="0"/>
                  <w:numId w:val="20"/>
                </w:numPr>
                <w:autoSpaceDE w:val="0"/>
                <w:autoSpaceDN w:val="0"/>
                <w:spacing w:line="480" w:lineRule="auto"/>
                <w:divId w:val="291832269"/>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Brittany Vincent. (2023). </w:t>
              </w:r>
              <w:r w:rsidRPr="00512129">
                <w:rPr>
                  <w:rFonts w:ascii="Times New Roman" w:eastAsia="Times New Roman" w:hAnsi="Times New Roman" w:cs="Times New Roman"/>
                  <w:i/>
                  <w:iCs/>
                  <w:sz w:val="24"/>
                  <w:szCs w:val="24"/>
                </w:rPr>
                <w:t xml:space="preserve">Microsoft® Flight Simulator </w:t>
              </w:r>
              <w:proofErr w:type="gramStart"/>
              <w:r w:rsidRPr="00512129">
                <w:rPr>
                  <w:rFonts w:ascii="Times New Roman" w:eastAsia="Times New Roman" w:hAnsi="Times New Roman" w:cs="Times New Roman"/>
                  <w:i/>
                  <w:iCs/>
                  <w:sz w:val="24"/>
                  <w:szCs w:val="24"/>
                </w:rPr>
                <w:t>For</w:t>
              </w:r>
              <w:proofErr w:type="gramEnd"/>
              <w:r w:rsidRPr="00512129">
                <w:rPr>
                  <w:rFonts w:ascii="Times New Roman" w:eastAsia="Times New Roman" w:hAnsi="Times New Roman" w:cs="Times New Roman"/>
                  <w:i/>
                  <w:iCs/>
                  <w:sz w:val="24"/>
                  <w:szCs w:val="24"/>
                </w:rPr>
                <w:t xml:space="preserve"> Dummies® ANY IMPLIED WARRANTIES OF MERCHANTABILITY OR FITNESS FOR A</w:t>
              </w:r>
              <w:r w:rsidRPr="00512129">
                <w:rPr>
                  <w:rFonts w:ascii="Times New Roman" w:eastAsia="Times New Roman" w:hAnsi="Times New Roman" w:cs="Times New Roman"/>
                  <w:sz w:val="24"/>
                  <w:szCs w:val="24"/>
                </w:rPr>
                <w:t>. http://www.wiley.com/go/permissions.</w:t>
              </w:r>
            </w:p>
            <w:p w14:paraId="35440E74" w14:textId="77777777" w:rsidR="006C6D5C" w:rsidRPr="00512129" w:rsidRDefault="006C6D5C" w:rsidP="00512129">
              <w:pPr>
                <w:pStyle w:val="ListParagraph"/>
                <w:numPr>
                  <w:ilvl w:val="0"/>
                  <w:numId w:val="20"/>
                </w:numPr>
                <w:autoSpaceDE w:val="0"/>
                <w:autoSpaceDN w:val="0"/>
                <w:spacing w:line="480" w:lineRule="auto"/>
                <w:divId w:val="789739692"/>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Chu, E. W., &amp; Karr, J. R. (2017). Environmental Impact: Concept, Consequences, Measurement. </w:t>
              </w:r>
              <w:r w:rsidRPr="00512129">
                <w:rPr>
                  <w:rFonts w:ascii="Times New Roman" w:eastAsia="Times New Roman" w:hAnsi="Times New Roman" w:cs="Times New Roman"/>
                  <w:i/>
                  <w:iCs/>
                  <w:sz w:val="24"/>
                  <w:szCs w:val="24"/>
                </w:rPr>
                <w:t>Reference Module in Life Sciences</w:t>
              </w:r>
              <w:r w:rsidRPr="00512129">
                <w:rPr>
                  <w:rFonts w:ascii="Times New Roman" w:eastAsia="Times New Roman" w:hAnsi="Times New Roman" w:cs="Times New Roman"/>
                  <w:sz w:val="24"/>
                  <w:szCs w:val="24"/>
                </w:rPr>
                <w:t>. https://doi.org/10.1016/B978-0-12-809633-8.02380-3</w:t>
              </w:r>
            </w:p>
            <w:p w14:paraId="0EEB3B5B" w14:textId="72EB2550" w:rsidR="006C6D5C" w:rsidRPr="00512129" w:rsidRDefault="006C6D5C" w:rsidP="00512129">
              <w:pPr>
                <w:pStyle w:val="ListParagraph"/>
                <w:numPr>
                  <w:ilvl w:val="0"/>
                  <w:numId w:val="20"/>
                </w:numPr>
                <w:autoSpaceDE w:val="0"/>
                <w:autoSpaceDN w:val="0"/>
                <w:spacing w:line="480" w:lineRule="auto"/>
                <w:divId w:val="357856939"/>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Criminisi, A., Kang, S. B., Swaminathan, R., Szeliski, R., &amp; Anandan, P. (2005). Extracting layers and </w:t>
              </w:r>
              <w:r w:rsidR="00CF7F69" w:rsidRPr="00512129">
                <w:rPr>
                  <w:rFonts w:ascii="Times New Roman" w:eastAsia="Times New Roman" w:hAnsi="Times New Roman" w:cs="Times New Roman"/>
                  <w:sz w:val="24"/>
                  <w:szCs w:val="24"/>
                </w:rPr>
                <w:t>analysing</w:t>
              </w:r>
              <w:r w:rsidRPr="00512129">
                <w:rPr>
                  <w:rFonts w:ascii="Times New Roman" w:eastAsia="Times New Roman" w:hAnsi="Times New Roman" w:cs="Times New Roman"/>
                  <w:sz w:val="24"/>
                  <w:szCs w:val="24"/>
                </w:rPr>
                <w:t xml:space="preserve"> their specular properties using epipolar-plane-image analysis. </w:t>
              </w:r>
              <w:r w:rsidRPr="00512129">
                <w:rPr>
                  <w:rFonts w:ascii="Times New Roman" w:eastAsia="Times New Roman" w:hAnsi="Times New Roman" w:cs="Times New Roman"/>
                  <w:i/>
                  <w:iCs/>
                  <w:sz w:val="24"/>
                  <w:szCs w:val="24"/>
                </w:rPr>
                <w:t>Computer Vision and Image Understanding</w:t>
              </w:r>
              <w:r w:rsidRPr="00512129">
                <w:rPr>
                  <w:rFonts w:ascii="Times New Roman" w:eastAsia="Times New Roman" w:hAnsi="Times New Roman" w:cs="Times New Roman"/>
                  <w:sz w:val="24"/>
                  <w:szCs w:val="24"/>
                </w:rPr>
                <w:t xml:space="preserve">, </w:t>
              </w:r>
              <w:r w:rsidRPr="00512129">
                <w:rPr>
                  <w:rFonts w:ascii="Times New Roman" w:eastAsia="Times New Roman" w:hAnsi="Times New Roman" w:cs="Times New Roman"/>
                  <w:i/>
                  <w:iCs/>
                  <w:sz w:val="24"/>
                  <w:szCs w:val="24"/>
                </w:rPr>
                <w:t>97</w:t>
              </w:r>
              <w:r w:rsidRPr="00512129">
                <w:rPr>
                  <w:rFonts w:ascii="Times New Roman" w:eastAsia="Times New Roman" w:hAnsi="Times New Roman" w:cs="Times New Roman"/>
                  <w:sz w:val="24"/>
                  <w:szCs w:val="24"/>
                </w:rPr>
                <w:t>(1), 51–85. https://doi.org/10.1016/J.CVIU.2004.06.001</w:t>
              </w:r>
            </w:p>
            <w:p w14:paraId="7150C2E9" w14:textId="77777777" w:rsidR="006C6D5C" w:rsidRPr="00512129" w:rsidRDefault="006C6D5C" w:rsidP="00512129">
              <w:pPr>
                <w:pStyle w:val="ListParagraph"/>
                <w:numPr>
                  <w:ilvl w:val="0"/>
                  <w:numId w:val="20"/>
                </w:numPr>
                <w:autoSpaceDE w:val="0"/>
                <w:autoSpaceDN w:val="0"/>
                <w:spacing w:line="480" w:lineRule="auto"/>
                <w:divId w:val="443041199"/>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Farmer, E., Van Rooij, J., Riemersma, J., Jorna, P., &amp; Moraal, J. (2017). Handbook of simulator-based training. </w:t>
              </w:r>
              <w:r w:rsidRPr="00512129">
                <w:rPr>
                  <w:rFonts w:ascii="Times New Roman" w:eastAsia="Times New Roman" w:hAnsi="Times New Roman" w:cs="Times New Roman"/>
                  <w:i/>
                  <w:iCs/>
                  <w:sz w:val="24"/>
                  <w:szCs w:val="24"/>
                </w:rPr>
                <w:t>Handbook of Simulator-Based Training</w:t>
              </w:r>
              <w:r w:rsidRPr="00512129">
                <w:rPr>
                  <w:rFonts w:ascii="Times New Roman" w:eastAsia="Times New Roman" w:hAnsi="Times New Roman" w:cs="Times New Roman"/>
                  <w:sz w:val="24"/>
                  <w:szCs w:val="24"/>
                </w:rPr>
                <w:t>, 1–364. https://doi.org/10.4324/9781315253671</w:t>
              </w:r>
            </w:p>
            <w:p w14:paraId="42524EF8" w14:textId="77777777" w:rsidR="006C6D5C" w:rsidRPr="00512129" w:rsidRDefault="006C6D5C" w:rsidP="00512129">
              <w:pPr>
                <w:pStyle w:val="ListParagraph"/>
                <w:numPr>
                  <w:ilvl w:val="0"/>
                  <w:numId w:val="20"/>
                </w:numPr>
                <w:autoSpaceDE w:val="0"/>
                <w:autoSpaceDN w:val="0"/>
                <w:spacing w:line="480" w:lineRule="auto"/>
                <w:divId w:val="1869638190"/>
                <w:rPr>
                  <w:rFonts w:ascii="Times New Roman" w:eastAsia="Times New Roman" w:hAnsi="Times New Roman" w:cs="Times New Roman"/>
                  <w:sz w:val="24"/>
                  <w:szCs w:val="24"/>
                </w:rPr>
              </w:pPr>
              <w:r w:rsidRPr="00512129">
                <w:rPr>
                  <w:rFonts w:ascii="Times New Roman" w:eastAsia="Times New Roman" w:hAnsi="Times New Roman" w:cs="Times New Roman"/>
                  <w:i/>
                  <w:iCs/>
                  <w:sz w:val="24"/>
                  <w:szCs w:val="24"/>
                </w:rPr>
                <w:lastRenderedPageBreak/>
                <w:t>How images are collected - Google Earth Help</w:t>
              </w:r>
              <w:r w:rsidRPr="00512129">
                <w:rPr>
                  <w:rFonts w:ascii="Times New Roman" w:eastAsia="Times New Roman" w:hAnsi="Times New Roman" w:cs="Times New Roman"/>
                  <w:sz w:val="24"/>
                  <w:szCs w:val="24"/>
                </w:rPr>
                <w:t>. (2015). https://support.google.com/earth/answer/6327779?hl=en</w:t>
              </w:r>
            </w:p>
            <w:p w14:paraId="6AAC5057" w14:textId="77777777" w:rsidR="006C6D5C" w:rsidRPr="00512129" w:rsidRDefault="006C6D5C" w:rsidP="00512129">
              <w:pPr>
                <w:pStyle w:val="ListParagraph"/>
                <w:numPr>
                  <w:ilvl w:val="0"/>
                  <w:numId w:val="20"/>
                </w:numPr>
                <w:autoSpaceDE w:val="0"/>
                <w:autoSpaceDN w:val="0"/>
                <w:spacing w:line="480" w:lineRule="auto"/>
                <w:divId w:val="494958656"/>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Jentsch, F., Curtis, M., &amp; Salas, E. (2017). </w:t>
              </w:r>
              <w:r w:rsidRPr="00512129">
                <w:rPr>
                  <w:rFonts w:ascii="Times New Roman" w:eastAsia="Times New Roman" w:hAnsi="Times New Roman" w:cs="Times New Roman"/>
                  <w:i/>
                  <w:iCs/>
                  <w:sz w:val="24"/>
                  <w:szCs w:val="24"/>
                </w:rPr>
                <w:t>Simulation in aviation training</w:t>
              </w:r>
              <w:r w:rsidRPr="00512129">
                <w:rPr>
                  <w:rFonts w:ascii="Times New Roman" w:eastAsia="Times New Roman" w:hAnsi="Times New Roman" w:cs="Times New Roman"/>
                  <w:sz w:val="24"/>
                  <w:szCs w:val="24"/>
                </w:rPr>
                <w:t>.</w:t>
              </w:r>
            </w:p>
            <w:p w14:paraId="6F93080C" w14:textId="77777777" w:rsidR="006C6D5C" w:rsidRPr="00512129" w:rsidRDefault="006C6D5C" w:rsidP="00512129">
              <w:pPr>
                <w:pStyle w:val="ListParagraph"/>
                <w:numPr>
                  <w:ilvl w:val="0"/>
                  <w:numId w:val="20"/>
                </w:numPr>
                <w:autoSpaceDE w:val="0"/>
                <w:autoSpaceDN w:val="0"/>
                <w:spacing w:line="480" w:lineRule="auto"/>
                <w:divId w:val="1487235638"/>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Koglbauer, I. V., &amp; Biede-Straussberger, S. (2021). </w:t>
              </w:r>
              <w:r w:rsidRPr="00512129">
                <w:rPr>
                  <w:rFonts w:ascii="Times New Roman" w:eastAsia="Times New Roman" w:hAnsi="Times New Roman" w:cs="Times New Roman"/>
                  <w:i/>
                  <w:iCs/>
                  <w:sz w:val="24"/>
                  <w:szCs w:val="24"/>
                </w:rPr>
                <w:t>Aviation Psychology: Applied Methods and Techniques</w:t>
              </w:r>
              <w:r w:rsidRPr="00512129">
                <w:rPr>
                  <w:rFonts w:ascii="Times New Roman" w:eastAsia="Times New Roman" w:hAnsi="Times New Roman" w:cs="Times New Roman"/>
                  <w:sz w:val="24"/>
                  <w:szCs w:val="24"/>
                </w:rPr>
                <w:t>. Hogrefe Verlag GmbH &amp; Co.KG. https://graz.elsevierpure.com/en/publications/aviation-psychology-applied-methods-and-techniques</w:t>
              </w:r>
            </w:p>
            <w:p w14:paraId="76A8AA85" w14:textId="329032E3" w:rsidR="006C6D5C" w:rsidRPr="00512129" w:rsidRDefault="006C6D5C" w:rsidP="00512129">
              <w:pPr>
                <w:pStyle w:val="ListParagraph"/>
                <w:numPr>
                  <w:ilvl w:val="0"/>
                  <w:numId w:val="20"/>
                </w:numPr>
                <w:autoSpaceDE w:val="0"/>
                <w:autoSpaceDN w:val="0"/>
                <w:spacing w:line="480" w:lineRule="auto"/>
                <w:divId w:val="847409357"/>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Kramer, L. J., &amp; Busquets, A. M. (2000). </w:t>
              </w:r>
              <w:r w:rsidRPr="00512129">
                <w:rPr>
                  <w:rFonts w:ascii="Times New Roman" w:eastAsia="Times New Roman" w:hAnsi="Times New Roman" w:cs="Times New Roman"/>
                  <w:i/>
                  <w:iCs/>
                  <w:sz w:val="24"/>
                  <w:szCs w:val="24"/>
                </w:rPr>
                <w:t xml:space="preserve">Comparison of </w:t>
              </w:r>
              <w:proofErr w:type="gramStart"/>
              <w:r w:rsidRPr="00512129">
                <w:rPr>
                  <w:rFonts w:ascii="Times New Roman" w:eastAsia="Times New Roman" w:hAnsi="Times New Roman" w:cs="Times New Roman"/>
                  <w:i/>
                  <w:iCs/>
                  <w:sz w:val="24"/>
                  <w:szCs w:val="24"/>
                </w:rPr>
                <w:t>Pilots ’</w:t>
              </w:r>
              <w:proofErr w:type="gramEnd"/>
              <w:r w:rsidRPr="00512129">
                <w:rPr>
                  <w:rFonts w:ascii="Times New Roman" w:eastAsia="Times New Roman" w:hAnsi="Times New Roman" w:cs="Times New Roman"/>
                  <w:i/>
                  <w:iCs/>
                  <w:sz w:val="24"/>
                  <w:szCs w:val="24"/>
                </w:rPr>
                <w:t xml:space="preserve"> Situational </w:t>
              </w:r>
              <w:proofErr w:type="spellStart"/>
              <w:r w:rsidRPr="00512129">
                <w:rPr>
                  <w:rFonts w:ascii="Times New Roman" w:eastAsia="Times New Roman" w:hAnsi="Times New Roman" w:cs="Times New Roman"/>
                  <w:i/>
                  <w:iCs/>
                  <w:sz w:val="24"/>
                  <w:szCs w:val="24"/>
                </w:rPr>
                <w:t>Awarenes</w:t>
              </w:r>
              <w:proofErr w:type="spellEnd"/>
              <w:r w:rsidRPr="00512129">
                <w:rPr>
                  <w:rFonts w:ascii="Times New Roman" w:eastAsia="Times New Roman" w:hAnsi="Times New Roman" w:cs="Times New Roman"/>
                  <w:i/>
                  <w:iCs/>
                  <w:sz w:val="24"/>
                  <w:szCs w:val="24"/>
                </w:rPr>
                <w:t xml:space="preserve"> s While </w:t>
              </w:r>
              <w:proofErr w:type="spellStart"/>
              <w:r w:rsidRPr="00512129">
                <w:rPr>
                  <w:rFonts w:ascii="Times New Roman" w:eastAsia="Times New Roman" w:hAnsi="Times New Roman" w:cs="Times New Roman"/>
                  <w:i/>
                  <w:iCs/>
                  <w:sz w:val="24"/>
                  <w:szCs w:val="24"/>
                </w:rPr>
                <w:t>Monitorin</w:t>
              </w:r>
              <w:proofErr w:type="spellEnd"/>
              <w:r w:rsidRPr="00512129">
                <w:rPr>
                  <w:rFonts w:ascii="Times New Roman" w:eastAsia="Times New Roman" w:hAnsi="Times New Roman" w:cs="Times New Roman"/>
                  <w:i/>
                  <w:iCs/>
                  <w:sz w:val="24"/>
                  <w:szCs w:val="24"/>
                </w:rPr>
                <w:t xml:space="preserve"> g Autoland Approach es Using </w:t>
              </w:r>
              <w:proofErr w:type="spellStart"/>
              <w:r w:rsidRPr="00512129">
                <w:rPr>
                  <w:rFonts w:ascii="Times New Roman" w:eastAsia="Times New Roman" w:hAnsi="Times New Roman" w:cs="Times New Roman"/>
                  <w:i/>
                  <w:iCs/>
                  <w:sz w:val="24"/>
                  <w:szCs w:val="24"/>
                </w:rPr>
                <w:t>Conventio</w:t>
              </w:r>
              <w:proofErr w:type="spellEnd"/>
              <w:r w:rsidRPr="00512129">
                <w:rPr>
                  <w:rFonts w:ascii="Times New Roman" w:eastAsia="Times New Roman" w:hAnsi="Times New Roman" w:cs="Times New Roman"/>
                  <w:i/>
                  <w:iCs/>
                  <w:sz w:val="24"/>
                  <w:szCs w:val="24"/>
                </w:rPr>
                <w:t xml:space="preserve"> </w:t>
              </w:r>
              <w:proofErr w:type="spellStart"/>
              <w:r w:rsidRPr="00512129">
                <w:rPr>
                  <w:rFonts w:ascii="Times New Roman" w:eastAsia="Times New Roman" w:hAnsi="Times New Roman" w:cs="Times New Roman"/>
                  <w:i/>
                  <w:iCs/>
                  <w:sz w:val="24"/>
                  <w:szCs w:val="24"/>
                </w:rPr>
                <w:t>nal</w:t>
              </w:r>
              <w:proofErr w:type="spellEnd"/>
              <w:r w:rsidRPr="00512129">
                <w:rPr>
                  <w:rFonts w:ascii="Times New Roman" w:eastAsia="Times New Roman" w:hAnsi="Times New Roman" w:cs="Times New Roman"/>
                  <w:i/>
                  <w:iCs/>
                  <w:sz w:val="24"/>
                  <w:szCs w:val="24"/>
                </w:rPr>
                <w:t xml:space="preserve"> and Advanced Flight Display Formats</w:t>
              </w:r>
              <w:r w:rsidRPr="00512129">
                <w:rPr>
                  <w:rFonts w:ascii="Times New Roman" w:eastAsia="Times New Roman" w:hAnsi="Times New Roman" w:cs="Times New Roman"/>
                  <w:sz w:val="24"/>
                  <w:szCs w:val="24"/>
                </w:rPr>
                <w:t>. http://www.sti.nasa.g</w:t>
              </w:r>
            </w:p>
            <w:p w14:paraId="3FA29B64" w14:textId="77777777" w:rsidR="006C6D5C" w:rsidRPr="00512129" w:rsidRDefault="006C6D5C" w:rsidP="00512129">
              <w:pPr>
                <w:pStyle w:val="ListParagraph"/>
                <w:numPr>
                  <w:ilvl w:val="0"/>
                  <w:numId w:val="20"/>
                </w:numPr>
                <w:autoSpaceDE w:val="0"/>
                <w:autoSpaceDN w:val="0"/>
                <w:spacing w:line="480" w:lineRule="auto"/>
                <w:divId w:val="400257822"/>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Latifi, S. (2021). </w:t>
              </w:r>
              <w:r w:rsidRPr="00512129">
                <w:rPr>
                  <w:rFonts w:ascii="Times New Roman" w:eastAsia="Times New Roman" w:hAnsi="Times New Roman" w:cs="Times New Roman"/>
                  <w:i/>
                  <w:iCs/>
                  <w:sz w:val="24"/>
                  <w:szCs w:val="24"/>
                </w:rPr>
                <w:t>ITNG 2021 18th International Conference on Information Technology-New Generations</w:t>
              </w:r>
              <w:r w:rsidRPr="00512129">
                <w:rPr>
                  <w:rFonts w:ascii="Times New Roman" w:eastAsia="Times New Roman" w:hAnsi="Times New Roman" w:cs="Times New Roman"/>
                  <w:sz w:val="24"/>
                  <w:szCs w:val="24"/>
                </w:rPr>
                <w:t>.</w:t>
              </w:r>
            </w:p>
            <w:p w14:paraId="5C301488" w14:textId="77777777" w:rsidR="006C6D5C" w:rsidRPr="00512129" w:rsidRDefault="006C6D5C" w:rsidP="00512129">
              <w:pPr>
                <w:pStyle w:val="ListParagraph"/>
                <w:numPr>
                  <w:ilvl w:val="0"/>
                  <w:numId w:val="20"/>
                </w:numPr>
                <w:autoSpaceDE w:val="0"/>
                <w:autoSpaceDN w:val="0"/>
                <w:spacing w:line="480" w:lineRule="auto"/>
                <w:divId w:val="1771124657"/>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Lazic, D. A., Grujic, V., &amp; </w:t>
              </w:r>
              <w:proofErr w:type="spellStart"/>
              <w:r w:rsidRPr="00512129">
                <w:rPr>
                  <w:rFonts w:ascii="Times New Roman" w:eastAsia="Times New Roman" w:hAnsi="Times New Roman" w:cs="Times New Roman"/>
                  <w:sz w:val="24"/>
                  <w:szCs w:val="24"/>
                </w:rPr>
                <w:t>Tanaskovic</w:t>
              </w:r>
              <w:proofErr w:type="spellEnd"/>
              <w:r w:rsidRPr="00512129">
                <w:rPr>
                  <w:rFonts w:ascii="Times New Roman" w:eastAsia="Times New Roman" w:hAnsi="Times New Roman" w:cs="Times New Roman"/>
                  <w:sz w:val="24"/>
                  <w:szCs w:val="24"/>
                </w:rPr>
                <w:t xml:space="preserve">, M. (2022a). The role of flight simulation in flight training of pilots for crisis management. </w:t>
              </w:r>
              <w:r w:rsidRPr="00512129">
                <w:rPr>
                  <w:rFonts w:ascii="Times New Roman" w:eastAsia="Times New Roman" w:hAnsi="Times New Roman" w:cs="Times New Roman"/>
                  <w:i/>
                  <w:iCs/>
                  <w:sz w:val="24"/>
                  <w:szCs w:val="24"/>
                </w:rPr>
                <w:t>South Florida Journal of Development</w:t>
              </w:r>
              <w:r w:rsidRPr="00512129">
                <w:rPr>
                  <w:rFonts w:ascii="Times New Roman" w:eastAsia="Times New Roman" w:hAnsi="Times New Roman" w:cs="Times New Roman"/>
                  <w:sz w:val="24"/>
                  <w:szCs w:val="24"/>
                </w:rPr>
                <w:t xml:space="preserve">, </w:t>
              </w:r>
              <w:r w:rsidRPr="00512129">
                <w:rPr>
                  <w:rFonts w:ascii="Times New Roman" w:eastAsia="Times New Roman" w:hAnsi="Times New Roman" w:cs="Times New Roman"/>
                  <w:i/>
                  <w:iCs/>
                  <w:sz w:val="24"/>
                  <w:szCs w:val="24"/>
                </w:rPr>
                <w:t>3</w:t>
              </w:r>
              <w:r w:rsidRPr="00512129">
                <w:rPr>
                  <w:rFonts w:ascii="Times New Roman" w:eastAsia="Times New Roman" w:hAnsi="Times New Roman" w:cs="Times New Roman"/>
                  <w:sz w:val="24"/>
                  <w:szCs w:val="24"/>
                </w:rPr>
                <w:t>(3), 3624–3636. https://doi.org/10.46932/sfjdv3n3-046</w:t>
              </w:r>
            </w:p>
            <w:p w14:paraId="3B909101" w14:textId="77777777" w:rsidR="006C6D5C" w:rsidRPr="00512129" w:rsidRDefault="006C6D5C" w:rsidP="00512129">
              <w:pPr>
                <w:pStyle w:val="ListParagraph"/>
                <w:numPr>
                  <w:ilvl w:val="0"/>
                  <w:numId w:val="20"/>
                </w:numPr>
                <w:autoSpaceDE w:val="0"/>
                <w:autoSpaceDN w:val="0"/>
                <w:spacing w:line="480" w:lineRule="auto"/>
                <w:divId w:val="121659870"/>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Lazic, D. A., Grujic, V., &amp; </w:t>
              </w:r>
              <w:proofErr w:type="spellStart"/>
              <w:r w:rsidRPr="00512129">
                <w:rPr>
                  <w:rFonts w:ascii="Times New Roman" w:eastAsia="Times New Roman" w:hAnsi="Times New Roman" w:cs="Times New Roman"/>
                  <w:sz w:val="24"/>
                  <w:szCs w:val="24"/>
                </w:rPr>
                <w:t>Tanaskovic</w:t>
              </w:r>
              <w:proofErr w:type="spellEnd"/>
              <w:r w:rsidRPr="00512129">
                <w:rPr>
                  <w:rFonts w:ascii="Times New Roman" w:eastAsia="Times New Roman" w:hAnsi="Times New Roman" w:cs="Times New Roman"/>
                  <w:sz w:val="24"/>
                  <w:szCs w:val="24"/>
                </w:rPr>
                <w:t xml:space="preserve">, M. (2022b). The role of flight simulation in flight training of pilots for crisis management. </w:t>
              </w:r>
              <w:r w:rsidRPr="00512129">
                <w:rPr>
                  <w:rFonts w:ascii="Times New Roman" w:eastAsia="Times New Roman" w:hAnsi="Times New Roman" w:cs="Times New Roman"/>
                  <w:i/>
                  <w:iCs/>
                  <w:sz w:val="24"/>
                  <w:szCs w:val="24"/>
                </w:rPr>
                <w:t>South Florida Journal of Development</w:t>
              </w:r>
              <w:r w:rsidRPr="00512129">
                <w:rPr>
                  <w:rFonts w:ascii="Times New Roman" w:eastAsia="Times New Roman" w:hAnsi="Times New Roman" w:cs="Times New Roman"/>
                  <w:sz w:val="24"/>
                  <w:szCs w:val="24"/>
                </w:rPr>
                <w:t xml:space="preserve">, </w:t>
              </w:r>
              <w:r w:rsidRPr="00512129">
                <w:rPr>
                  <w:rFonts w:ascii="Times New Roman" w:eastAsia="Times New Roman" w:hAnsi="Times New Roman" w:cs="Times New Roman"/>
                  <w:i/>
                  <w:iCs/>
                  <w:sz w:val="24"/>
                  <w:szCs w:val="24"/>
                </w:rPr>
                <w:t>3</w:t>
              </w:r>
              <w:r w:rsidRPr="00512129">
                <w:rPr>
                  <w:rFonts w:ascii="Times New Roman" w:eastAsia="Times New Roman" w:hAnsi="Times New Roman" w:cs="Times New Roman"/>
                  <w:sz w:val="24"/>
                  <w:szCs w:val="24"/>
                </w:rPr>
                <w:t>(3), 3624–3636. https://doi.org/10.46932/sfjdv3n3-046</w:t>
              </w:r>
            </w:p>
            <w:p w14:paraId="3417A6E9" w14:textId="77777777" w:rsidR="006C6D5C" w:rsidRPr="00512129" w:rsidRDefault="006C6D5C" w:rsidP="00512129">
              <w:pPr>
                <w:pStyle w:val="ListParagraph"/>
                <w:numPr>
                  <w:ilvl w:val="0"/>
                  <w:numId w:val="20"/>
                </w:numPr>
                <w:autoSpaceDE w:val="0"/>
                <w:autoSpaceDN w:val="0"/>
                <w:spacing w:line="480" w:lineRule="auto"/>
                <w:divId w:val="751389944"/>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Liu, G., Rodgers, J., Milne, S., Rowland, M., Mcintosh, B., Best, M., </w:t>
              </w:r>
              <w:proofErr w:type="spellStart"/>
              <w:r w:rsidRPr="00512129">
                <w:rPr>
                  <w:rFonts w:ascii="Times New Roman" w:eastAsia="Times New Roman" w:hAnsi="Times New Roman" w:cs="Times New Roman"/>
                  <w:sz w:val="24"/>
                  <w:szCs w:val="24"/>
                </w:rPr>
                <w:t>Lepinard</w:t>
              </w:r>
              <w:proofErr w:type="spellEnd"/>
              <w:r w:rsidRPr="00512129">
                <w:rPr>
                  <w:rFonts w:ascii="Times New Roman" w:eastAsia="Times New Roman" w:hAnsi="Times New Roman" w:cs="Times New Roman"/>
                  <w:sz w:val="24"/>
                  <w:szCs w:val="24"/>
                </w:rPr>
                <w:t xml:space="preserve">, O., </w:t>
              </w:r>
              <w:proofErr w:type="spellStart"/>
              <w:r w:rsidRPr="00512129">
                <w:rPr>
                  <w:rFonts w:ascii="Times New Roman" w:eastAsia="Times New Roman" w:hAnsi="Times New Roman" w:cs="Times New Roman"/>
                  <w:sz w:val="24"/>
                  <w:szCs w:val="24"/>
                </w:rPr>
                <w:t>Hanham</w:t>
              </w:r>
              <w:proofErr w:type="spellEnd"/>
              <w:r w:rsidRPr="00512129">
                <w:rPr>
                  <w:rFonts w:ascii="Times New Roman" w:eastAsia="Times New Roman" w:hAnsi="Times New Roman" w:cs="Times New Roman"/>
                  <w:sz w:val="24"/>
                  <w:szCs w:val="24"/>
                </w:rPr>
                <w:t xml:space="preserve">, M., January, ·, &amp; Martin, J. (2019). </w:t>
              </w:r>
              <w:r w:rsidRPr="00512129">
                <w:rPr>
                  <w:rFonts w:ascii="Times New Roman" w:eastAsia="Times New Roman" w:hAnsi="Times New Roman" w:cs="Times New Roman"/>
                  <w:i/>
                  <w:iCs/>
                  <w:sz w:val="24"/>
                  <w:szCs w:val="24"/>
                </w:rPr>
                <w:t>Eyes on U: Opportunities, Challenges, and Limits of Remote Sensing for Monitoring Uranium Mining and Milling</w:t>
              </w:r>
              <w:r w:rsidRPr="00512129">
                <w:rPr>
                  <w:rFonts w:ascii="Times New Roman" w:eastAsia="Times New Roman" w:hAnsi="Times New Roman" w:cs="Times New Roman"/>
                  <w:sz w:val="24"/>
                  <w:szCs w:val="24"/>
                </w:rPr>
                <w:t>. www.miis.edu</w:t>
              </w:r>
            </w:p>
            <w:p w14:paraId="0A6B006E" w14:textId="77777777" w:rsidR="006C6D5C" w:rsidRPr="00512129" w:rsidRDefault="006C6D5C" w:rsidP="00512129">
              <w:pPr>
                <w:pStyle w:val="ListParagraph"/>
                <w:numPr>
                  <w:ilvl w:val="0"/>
                  <w:numId w:val="20"/>
                </w:numPr>
                <w:autoSpaceDE w:val="0"/>
                <w:autoSpaceDN w:val="0"/>
                <w:spacing w:line="480" w:lineRule="auto"/>
                <w:divId w:val="1828521429"/>
                <w:rPr>
                  <w:rFonts w:ascii="Times New Roman" w:eastAsia="Times New Roman" w:hAnsi="Times New Roman" w:cs="Times New Roman"/>
                  <w:sz w:val="24"/>
                  <w:szCs w:val="24"/>
                </w:rPr>
              </w:pPr>
              <w:r w:rsidRPr="00512129">
                <w:rPr>
                  <w:rFonts w:ascii="Times New Roman" w:eastAsia="Times New Roman" w:hAnsi="Times New Roman" w:cs="Times New Roman"/>
                  <w:i/>
                  <w:iCs/>
                  <w:sz w:val="24"/>
                  <w:szCs w:val="24"/>
                </w:rPr>
                <w:t>Mapbox.com</w:t>
              </w:r>
              <w:r w:rsidRPr="00512129">
                <w:rPr>
                  <w:rFonts w:ascii="Times New Roman" w:eastAsia="Times New Roman" w:hAnsi="Times New Roman" w:cs="Times New Roman"/>
                  <w:sz w:val="24"/>
                  <w:szCs w:val="24"/>
                </w:rPr>
                <w:t>. (2010). https://www.mapbox.com/insights/satellite-imagery</w:t>
              </w:r>
            </w:p>
            <w:p w14:paraId="45FC2FE3" w14:textId="77777777" w:rsidR="006C6D5C" w:rsidRPr="00512129" w:rsidRDefault="006C6D5C" w:rsidP="00512129">
              <w:pPr>
                <w:pStyle w:val="ListParagraph"/>
                <w:numPr>
                  <w:ilvl w:val="0"/>
                  <w:numId w:val="20"/>
                </w:numPr>
                <w:autoSpaceDE w:val="0"/>
                <w:autoSpaceDN w:val="0"/>
                <w:spacing w:line="480" w:lineRule="auto"/>
                <w:divId w:val="1094548572"/>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lastRenderedPageBreak/>
                <w:t xml:space="preserve">Mayer, V. J. (1995). Using the earth system for integrating the science curriculum. </w:t>
              </w:r>
              <w:r w:rsidRPr="00512129">
                <w:rPr>
                  <w:rFonts w:ascii="Times New Roman" w:eastAsia="Times New Roman" w:hAnsi="Times New Roman" w:cs="Times New Roman"/>
                  <w:i/>
                  <w:iCs/>
                  <w:sz w:val="24"/>
                  <w:szCs w:val="24"/>
                </w:rPr>
                <w:t>Science Education</w:t>
              </w:r>
              <w:r w:rsidRPr="00512129">
                <w:rPr>
                  <w:rFonts w:ascii="Times New Roman" w:eastAsia="Times New Roman" w:hAnsi="Times New Roman" w:cs="Times New Roman"/>
                  <w:sz w:val="24"/>
                  <w:szCs w:val="24"/>
                </w:rPr>
                <w:t xml:space="preserve">, </w:t>
              </w:r>
              <w:r w:rsidRPr="00512129">
                <w:rPr>
                  <w:rFonts w:ascii="Times New Roman" w:eastAsia="Times New Roman" w:hAnsi="Times New Roman" w:cs="Times New Roman"/>
                  <w:i/>
                  <w:iCs/>
                  <w:sz w:val="24"/>
                  <w:szCs w:val="24"/>
                </w:rPr>
                <w:t>79</w:t>
              </w:r>
              <w:r w:rsidRPr="00512129">
                <w:rPr>
                  <w:rFonts w:ascii="Times New Roman" w:eastAsia="Times New Roman" w:hAnsi="Times New Roman" w:cs="Times New Roman"/>
                  <w:sz w:val="24"/>
                  <w:szCs w:val="24"/>
                </w:rPr>
                <w:t>(4), 375–391. https://doi.org/10.1002/SCE.3730790403</w:t>
              </w:r>
            </w:p>
            <w:p w14:paraId="76C5EC95" w14:textId="77777777" w:rsidR="006C6D5C" w:rsidRPr="00512129" w:rsidRDefault="006C6D5C" w:rsidP="00512129">
              <w:pPr>
                <w:pStyle w:val="ListParagraph"/>
                <w:numPr>
                  <w:ilvl w:val="0"/>
                  <w:numId w:val="20"/>
                </w:numPr>
                <w:autoSpaceDE w:val="0"/>
                <w:autoSpaceDN w:val="0"/>
                <w:spacing w:line="480" w:lineRule="auto"/>
                <w:divId w:val="2077316837"/>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Mustafa, W. A., &amp; Yazid, H. (2017). </w:t>
              </w:r>
              <w:r w:rsidRPr="00512129">
                <w:rPr>
                  <w:rFonts w:ascii="Times New Roman" w:eastAsia="Times New Roman" w:hAnsi="Times New Roman" w:cs="Times New Roman"/>
                  <w:i/>
                  <w:iCs/>
                  <w:sz w:val="24"/>
                  <w:szCs w:val="24"/>
                </w:rPr>
                <w:t xml:space="preserve">Image Enhancement Technique on Contrast Variation: A Comprehensive Review </w:t>
              </w:r>
              <w:proofErr w:type="spellStart"/>
              <w:r w:rsidRPr="00512129">
                <w:rPr>
                  <w:rFonts w:ascii="Times New Roman" w:eastAsia="Times New Roman" w:hAnsi="Times New Roman" w:cs="Times New Roman"/>
                  <w:i/>
                  <w:iCs/>
                  <w:sz w:val="24"/>
                  <w:szCs w:val="24"/>
                </w:rPr>
                <w:t>Non destructive</w:t>
              </w:r>
              <w:proofErr w:type="spellEnd"/>
              <w:r w:rsidRPr="00512129">
                <w:rPr>
                  <w:rFonts w:ascii="Times New Roman" w:eastAsia="Times New Roman" w:hAnsi="Times New Roman" w:cs="Times New Roman"/>
                  <w:i/>
                  <w:iCs/>
                  <w:sz w:val="24"/>
                  <w:szCs w:val="24"/>
                </w:rPr>
                <w:t xml:space="preserve"> testing and evaluation View project Document Image Analysis View project Image Enhancement Technique on Contrast Variation: A Comprehensive Review</w:t>
              </w:r>
              <w:r w:rsidRPr="00512129">
                <w:rPr>
                  <w:rFonts w:ascii="Times New Roman" w:eastAsia="Times New Roman" w:hAnsi="Times New Roman" w:cs="Times New Roman"/>
                  <w:sz w:val="24"/>
                  <w:szCs w:val="24"/>
                </w:rPr>
                <w:t>. https://www.researchgate.net/publication/320322102</w:t>
              </w:r>
            </w:p>
            <w:p w14:paraId="2211F728" w14:textId="77777777" w:rsidR="006C6D5C" w:rsidRPr="00512129" w:rsidRDefault="006C6D5C" w:rsidP="00512129">
              <w:pPr>
                <w:pStyle w:val="ListParagraph"/>
                <w:numPr>
                  <w:ilvl w:val="0"/>
                  <w:numId w:val="20"/>
                </w:numPr>
                <w:autoSpaceDE w:val="0"/>
                <w:autoSpaceDN w:val="0"/>
                <w:spacing w:line="480" w:lineRule="auto"/>
                <w:divId w:val="819349531"/>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Perry, A. R. (2004). </w:t>
              </w:r>
              <w:r w:rsidRPr="00512129">
                <w:rPr>
                  <w:rFonts w:ascii="Times New Roman" w:eastAsia="Times New Roman" w:hAnsi="Times New Roman" w:cs="Times New Roman"/>
                  <w:i/>
                  <w:iCs/>
                  <w:sz w:val="24"/>
                  <w:szCs w:val="24"/>
                </w:rPr>
                <w:t xml:space="preserve">The </w:t>
              </w:r>
              <w:proofErr w:type="spellStart"/>
              <w:r w:rsidRPr="00512129">
                <w:rPr>
                  <w:rFonts w:ascii="Times New Roman" w:eastAsia="Times New Roman" w:hAnsi="Times New Roman" w:cs="Times New Roman"/>
                  <w:i/>
                  <w:iCs/>
                  <w:sz w:val="24"/>
                  <w:szCs w:val="24"/>
                </w:rPr>
                <w:t>FlightGear</w:t>
              </w:r>
              <w:proofErr w:type="spellEnd"/>
              <w:r w:rsidRPr="00512129">
                <w:rPr>
                  <w:rFonts w:ascii="Times New Roman" w:eastAsia="Times New Roman" w:hAnsi="Times New Roman" w:cs="Times New Roman"/>
                  <w:i/>
                  <w:iCs/>
                  <w:sz w:val="24"/>
                  <w:szCs w:val="24"/>
                </w:rPr>
                <w:t xml:space="preserve"> Flight Simulator</w:t>
              </w:r>
              <w:r w:rsidRPr="00512129">
                <w:rPr>
                  <w:rFonts w:ascii="Times New Roman" w:eastAsia="Times New Roman" w:hAnsi="Times New Roman" w:cs="Times New Roman"/>
                  <w:sz w:val="24"/>
                  <w:szCs w:val="24"/>
                </w:rPr>
                <w:t>. 1–12.</w:t>
              </w:r>
            </w:p>
            <w:p w14:paraId="26438A15" w14:textId="77777777" w:rsidR="006C6D5C" w:rsidRPr="00512129" w:rsidRDefault="006C6D5C" w:rsidP="00512129">
              <w:pPr>
                <w:pStyle w:val="ListParagraph"/>
                <w:numPr>
                  <w:ilvl w:val="0"/>
                  <w:numId w:val="20"/>
                </w:numPr>
                <w:autoSpaceDE w:val="0"/>
                <w:autoSpaceDN w:val="0"/>
                <w:spacing w:line="480" w:lineRule="auto"/>
                <w:divId w:val="1119690552"/>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Ramirez, E. J., &amp; LaBarge, S. (2018). Real moral problems in the use of virtual reality. </w:t>
              </w:r>
              <w:r w:rsidRPr="00512129">
                <w:rPr>
                  <w:rFonts w:ascii="Times New Roman" w:eastAsia="Times New Roman" w:hAnsi="Times New Roman" w:cs="Times New Roman"/>
                  <w:i/>
                  <w:iCs/>
                  <w:sz w:val="24"/>
                  <w:szCs w:val="24"/>
                </w:rPr>
                <w:t>Ethics and Information Technology</w:t>
              </w:r>
              <w:r w:rsidRPr="00512129">
                <w:rPr>
                  <w:rFonts w:ascii="Times New Roman" w:eastAsia="Times New Roman" w:hAnsi="Times New Roman" w:cs="Times New Roman"/>
                  <w:sz w:val="24"/>
                  <w:szCs w:val="24"/>
                </w:rPr>
                <w:t xml:space="preserve">, </w:t>
              </w:r>
              <w:r w:rsidRPr="00512129">
                <w:rPr>
                  <w:rFonts w:ascii="Times New Roman" w:eastAsia="Times New Roman" w:hAnsi="Times New Roman" w:cs="Times New Roman"/>
                  <w:i/>
                  <w:iCs/>
                  <w:sz w:val="24"/>
                  <w:szCs w:val="24"/>
                </w:rPr>
                <w:t>20</w:t>
              </w:r>
              <w:r w:rsidRPr="00512129">
                <w:rPr>
                  <w:rFonts w:ascii="Times New Roman" w:eastAsia="Times New Roman" w:hAnsi="Times New Roman" w:cs="Times New Roman"/>
                  <w:sz w:val="24"/>
                  <w:szCs w:val="24"/>
                </w:rPr>
                <w:t>(4), 249–263. https://doi.org/10.1007/S10676-018-9473-5/METRICS</w:t>
              </w:r>
            </w:p>
            <w:p w14:paraId="08150539" w14:textId="77777777" w:rsidR="006C6D5C" w:rsidRPr="00512129" w:rsidRDefault="006C6D5C" w:rsidP="00512129">
              <w:pPr>
                <w:pStyle w:val="ListParagraph"/>
                <w:numPr>
                  <w:ilvl w:val="0"/>
                  <w:numId w:val="20"/>
                </w:numPr>
                <w:autoSpaceDE w:val="0"/>
                <w:autoSpaceDN w:val="0"/>
                <w:spacing w:line="480" w:lineRule="auto"/>
                <w:divId w:val="1196888346"/>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Ranabhat Sharad. (2023). </w:t>
              </w:r>
              <w:r w:rsidRPr="00512129">
                <w:rPr>
                  <w:rFonts w:ascii="Times New Roman" w:eastAsia="Times New Roman" w:hAnsi="Times New Roman" w:cs="Times New Roman"/>
                  <w:i/>
                  <w:iCs/>
                  <w:sz w:val="24"/>
                  <w:szCs w:val="24"/>
                </w:rPr>
                <w:t>The World of Flight Simulators – Airways</w:t>
              </w:r>
              <w:r w:rsidRPr="00512129">
                <w:rPr>
                  <w:rFonts w:ascii="Times New Roman" w:eastAsia="Times New Roman" w:hAnsi="Times New Roman" w:cs="Times New Roman"/>
                  <w:sz w:val="24"/>
                  <w:szCs w:val="24"/>
                </w:rPr>
                <w:t>. https://airwaysmag.com/flight-simulators/</w:t>
              </w:r>
            </w:p>
            <w:p w14:paraId="29761B06" w14:textId="77777777" w:rsidR="006C6D5C" w:rsidRPr="00512129" w:rsidRDefault="006C6D5C" w:rsidP="00512129">
              <w:pPr>
                <w:pStyle w:val="ListParagraph"/>
                <w:numPr>
                  <w:ilvl w:val="0"/>
                  <w:numId w:val="20"/>
                </w:numPr>
                <w:autoSpaceDE w:val="0"/>
                <w:autoSpaceDN w:val="0"/>
                <w:spacing w:line="480" w:lineRule="auto"/>
                <w:divId w:val="761998750"/>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Ray L. (2000). </w:t>
              </w:r>
              <w:r w:rsidRPr="00512129">
                <w:rPr>
                  <w:rFonts w:ascii="Times New Roman" w:eastAsia="Times New Roman" w:hAnsi="Times New Roman" w:cs="Times New Roman"/>
                  <w:i/>
                  <w:iCs/>
                  <w:sz w:val="24"/>
                  <w:szCs w:val="24"/>
                </w:rPr>
                <w:t>Brief History of Flight Simulation</w:t>
              </w:r>
              <w:r w:rsidRPr="00512129">
                <w:rPr>
                  <w:rFonts w:ascii="Times New Roman" w:eastAsia="Times New Roman" w:hAnsi="Times New Roman" w:cs="Times New Roman"/>
                  <w:sz w:val="24"/>
                  <w:szCs w:val="24"/>
                </w:rPr>
                <w:t>. 11–17.</w:t>
              </w:r>
            </w:p>
            <w:p w14:paraId="32F77B50" w14:textId="77777777" w:rsidR="006C6D5C" w:rsidRPr="00512129" w:rsidRDefault="006C6D5C" w:rsidP="00512129">
              <w:pPr>
                <w:pStyle w:val="ListParagraph"/>
                <w:numPr>
                  <w:ilvl w:val="0"/>
                  <w:numId w:val="20"/>
                </w:numPr>
                <w:autoSpaceDE w:val="0"/>
                <w:autoSpaceDN w:val="0"/>
                <w:spacing w:line="480" w:lineRule="auto"/>
                <w:divId w:val="362941683"/>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Rolfe, J. M., &amp; Staples, K. J. (1988). </w:t>
              </w:r>
              <w:r w:rsidRPr="00512129">
                <w:rPr>
                  <w:rFonts w:ascii="Times New Roman" w:eastAsia="Times New Roman" w:hAnsi="Times New Roman" w:cs="Times New Roman"/>
                  <w:i/>
                  <w:iCs/>
                  <w:sz w:val="24"/>
                  <w:szCs w:val="24"/>
                </w:rPr>
                <w:t>Flight simulation</w:t>
              </w:r>
              <w:r w:rsidRPr="00512129">
                <w:rPr>
                  <w:rFonts w:ascii="Times New Roman" w:eastAsia="Times New Roman" w:hAnsi="Times New Roman" w:cs="Times New Roman"/>
                  <w:sz w:val="24"/>
                  <w:szCs w:val="24"/>
                </w:rPr>
                <w:t>. 282.</w:t>
              </w:r>
            </w:p>
            <w:p w14:paraId="5B428680" w14:textId="77777777" w:rsidR="006C6D5C" w:rsidRPr="00512129" w:rsidRDefault="006C6D5C" w:rsidP="00512129">
              <w:pPr>
                <w:pStyle w:val="ListParagraph"/>
                <w:numPr>
                  <w:ilvl w:val="0"/>
                  <w:numId w:val="20"/>
                </w:numPr>
                <w:autoSpaceDE w:val="0"/>
                <w:autoSpaceDN w:val="0"/>
                <w:spacing w:line="480" w:lineRule="auto"/>
                <w:divId w:val="1502038755"/>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Sazid Mahammad sazid, S., &amp; Ramakrishnan, R. (2003). </w:t>
              </w:r>
              <w:r w:rsidRPr="00512129">
                <w:rPr>
                  <w:rFonts w:ascii="Times New Roman" w:eastAsia="Times New Roman" w:hAnsi="Times New Roman" w:cs="Times New Roman"/>
                  <w:i/>
                  <w:iCs/>
                  <w:sz w:val="24"/>
                  <w:szCs w:val="24"/>
                </w:rPr>
                <w:t>GeoTIFF-A standard image file format for GIS applications</w:t>
              </w:r>
              <w:r w:rsidRPr="00512129">
                <w:rPr>
                  <w:rFonts w:ascii="Times New Roman" w:eastAsia="Times New Roman" w:hAnsi="Times New Roman" w:cs="Times New Roman"/>
                  <w:sz w:val="24"/>
                  <w:szCs w:val="24"/>
                </w:rPr>
                <w:t>.</w:t>
              </w:r>
            </w:p>
            <w:p w14:paraId="222EBF8F" w14:textId="77777777" w:rsidR="006C6D5C" w:rsidRPr="00512129" w:rsidRDefault="006C6D5C" w:rsidP="00512129">
              <w:pPr>
                <w:pStyle w:val="ListParagraph"/>
                <w:numPr>
                  <w:ilvl w:val="0"/>
                  <w:numId w:val="20"/>
                </w:numPr>
                <w:autoSpaceDE w:val="0"/>
                <w:autoSpaceDN w:val="0"/>
                <w:spacing w:line="480" w:lineRule="auto"/>
                <w:divId w:val="183204779"/>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Schennetten, K., Meier, M. M., </w:t>
              </w:r>
              <w:proofErr w:type="spellStart"/>
              <w:r w:rsidRPr="00512129">
                <w:rPr>
                  <w:rFonts w:ascii="Times New Roman" w:eastAsia="Times New Roman" w:hAnsi="Times New Roman" w:cs="Times New Roman"/>
                  <w:sz w:val="24"/>
                  <w:szCs w:val="24"/>
                </w:rPr>
                <w:t>Scheibinger</w:t>
              </w:r>
              <w:proofErr w:type="spellEnd"/>
              <w:r w:rsidRPr="00512129">
                <w:rPr>
                  <w:rFonts w:ascii="Times New Roman" w:eastAsia="Times New Roman" w:hAnsi="Times New Roman" w:cs="Times New Roman"/>
                  <w:sz w:val="24"/>
                  <w:szCs w:val="24"/>
                </w:rPr>
                <w:t xml:space="preserve">, M., </w:t>
              </w:r>
              <w:proofErr w:type="spellStart"/>
              <w:r w:rsidRPr="00512129">
                <w:rPr>
                  <w:rFonts w:ascii="Times New Roman" w:eastAsia="Times New Roman" w:hAnsi="Times New Roman" w:cs="Times New Roman"/>
                  <w:sz w:val="24"/>
                  <w:szCs w:val="24"/>
                </w:rPr>
                <w:t>Meerkötter</w:t>
              </w:r>
              <w:proofErr w:type="spellEnd"/>
              <w:r w:rsidRPr="00512129">
                <w:rPr>
                  <w:rFonts w:ascii="Times New Roman" w:eastAsia="Times New Roman" w:hAnsi="Times New Roman" w:cs="Times New Roman"/>
                  <w:sz w:val="24"/>
                  <w:szCs w:val="24"/>
                </w:rPr>
                <w:t xml:space="preserve">, R., Jiao, P., &amp; Wang, L. (2018). </w:t>
              </w:r>
              <w:r w:rsidRPr="00512129">
                <w:rPr>
                  <w:rFonts w:ascii="Times New Roman" w:eastAsia="Times New Roman" w:hAnsi="Times New Roman" w:cs="Times New Roman"/>
                  <w:i/>
                  <w:iCs/>
                  <w:sz w:val="24"/>
                  <w:szCs w:val="24"/>
                </w:rPr>
                <w:t xml:space="preserve">Research on Virtual Visualization Technology of Flight Simulation You may also like Measurement of UV radiation in commercial aircraft Usability Evaluation Survey for Identifying Design Issues in Civil Flight Deck Negin </w:t>
              </w:r>
              <w:proofErr w:type="spellStart"/>
              <w:r w:rsidRPr="00512129">
                <w:rPr>
                  <w:rFonts w:ascii="Times New Roman" w:eastAsia="Times New Roman" w:hAnsi="Times New Roman" w:cs="Times New Roman"/>
                  <w:i/>
                  <w:iCs/>
                  <w:sz w:val="24"/>
                  <w:szCs w:val="24"/>
                </w:rPr>
                <w:t>Ozve</w:t>
              </w:r>
              <w:proofErr w:type="spellEnd"/>
              <w:r w:rsidRPr="00512129">
                <w:rPr>
                  <w:rFonts w:ascii="Times New Roman" w:eastAsia="Times New Roman" w:hAnsi="Times New Roman" w:cs="Times New Roman"/>
                  <w:i/>
                  <w:iCs/>
                  <w:sz w:val="24"/>
                  <w:szCs w:val="24"/>
                </w:rPr>
                <w:t xml:space="preserve"> Aminian, Fairuz </w:t>
              </w:r>
              <w:proofErr w:type="spellStart"/>
              <w:r w:rsidRPr="00512129">
                <w:rPr>
                  <w:rFonts w:ascii="Times New Roman" w:eastAsia="Times New Roman" w:hAnsi="Times New Roman" w:cs="Times New Roman"/>
                  <w:i/>
                  <w:iCs/>
                  <w:sz w:val="24"/>
                  <w:szCs w:val="24"/>
                </w:rPr>
                <w:t>Izzuddin</w:t>
              </w:r>
              <w:proofErr w:type="spellEnd"/>
              <w:r w:rsidRPr="00512129">
                <w:rPr>
                  <w:rFonts w:ascii="Times New Roman" w:eastAsia="Times New Roman" w:hAnsi="Times New Roman" w:cs="Times New Roman"/>
                  <w:i/>
                  <w:iCs/>
                  <w:sz w:val="24"/>
                  <w:szCs w:val="24"/>
                </w:rPr>
                <w:t xml:space="preserve"> </w:t>
              </w:r>
              <w:proofErr w:type="spellStart"/>
              <w:r w:rsidRPr="00512129">
                <w:rPr>
                  <w:rFonts w:ascii="Times New Roman" w:eastAsia="Times New Roman" w:hAnsi="Times New Roman" w:cs="Times New Roman"/>
                  <w:i/>
                  <w:iCs/>
                  <w:sz w:val="24"/>
                  <w:szCs w:val="24"/>
                </w:rPr>
                <w:t>Romli</w:t>
              </w:r>
              <w:proofErr w:type="spellEnd"/>
              <w:r w:rsidRPr="00512129">
                <w:rPr>
                  <w:rFonts w:ascii="Times New Roman" w:eastAsia="Times New Roman" w:hAnsi="Times New Roman" w:cs="Times New Roman"/>
                  <w:i/>
                  <w:iCs/>
                  <w:sz w:val="24"/>
                  <w:szCs w:val="24"/>
                </w:rPr>
                <w:t xml:space="preserve"> and </w:t>
              </w:r>
              <w:proofErr w:type="spellStart"/>
              <w:r w:rsidRPr="00512129">
                <w:rPr>
                  <w:rFonts w:ascii="Times New Roman" w:eastAsia="Times New Roman" w:hAnsi="Times New Roman" w:cs="Times New Roman"/>
                  <w:i/>
                  <w:iCs/>
                  <w:sz w:val="24"/>
                  <w:szCs w:val="24"/>
                </w:rPr>
                <w:t>Surjatin</w:t>
              </w:r>
              <w:proofErr w:type="spellEnd"/>
              <w:r w:rsidRPr="00512129">
                <w:rPr>
                  <w:rFonts w:ascii="Times New Roman" w:eastAsia="Times New Roman" w:hAnsi="Times New Roman" w:cs="Times New Roman"/>
                  <w:i/>
                  <w:iCs/>
                  <w:sz w:val="24"/>
                  <w:szCs w:val="24"/>
                </w:rPr>
                <w:t xml:space="preserve"> </w:t>
              </w:r>
              <w:proofErr w:type="spellStart"/>
              <w:r w:rsidRPr="00512129">
                <w:rPr>
                  <w:rFonts w:ascii="Times New Roman" w:eastAsia="Times New Roman" w:hAnsi="Times New Roman" w:cs="Times New Roman"/>
                  <w:i/>
                  <w:iCs/>
                  <w:sz w:val="24"/>
                  <w:szCs w:val="24"/>
                </w:rPr>
                <w:t>Wiriadidjaja</w:t>
              </w:r>
              <w:proofErr w:type="spellEnd"/>
              <w:r w:rsidRPr="00512129">
                <w:rPr>
                  <w:rFonts w:ascii="Times New Roman" w:eastAsia="Times New Roman" w:hAnsi="Times New Roman" w:cs="Times New Roman"/>
                  <w:i/>
                  <w:iCs/>
                  <w:sz w:val="24"/>
                  <w:szCs w:val="24"/>
                </w:rPr>
                <w:t xml:space="preserve">-Validation of a radiative transfer model with measurements of UV radiation inside a commercial aircraft </w:t>
              </w:r>
              <w:r w:rsidRPr="00512129">
                <w:rPr>
                  <w:rFonts w:ascii="Times New Roman" w:eastAsia="Times New Roman" w:hAnsi="Times New Roman" w:cs="Times New Roman"/>
                  <w:i/>
                  <w:iCs/>
                  <w:sz w:val="24"/>
                  <w:szCs w:val="24"/>
                </w:rPr>
                <w:lastRenderedPageBreak/>
                <w:t>Research on Virtual Visualization Technology of Flight Simulation</w:t>
              </w:r>
              <w:r w:rsidRPr="00512129">
                <w:rPr>
                  <w:rFonts w:ascii="Times New Roman" w:eastAsia="Times New Roman" w:hAnsi="Times New Roman" w:cs="Times New Roman"/>
                  <w:sz w:val="24"/>
                  <w:szCs w:val="24"/>
                </w:rPr>
                <w:t xml:space="preserve">. </w:t>
              </w:r>
              <w:r w:rsidRPr="00512129">
                <w:rPr>
                  <w:rFonts w:ascii="Times New Roman" w:eastAsia="Times New Roman" w:hAnsi="Times New Roman" w:cs="Times New Roman"/>
                  <w:i/>
                  <w:iCs/>
                  <w:sz w:val="24"/>
                  <w:szCs w:val="24"/>
                </w:rPr>
                <w:t>452</w:t>
              </w:r>
              <w:r w:rsidRPr="00512129">
                <w:rPr>
                  <w:rFonts w:ascii="Times New Roman" w:eastAsia="Times New Roman" w:hAnsi="Times New Roman" w:cs="Times New Roman"/>
                  <w:sz w:val="24"/>
                  <w:szCs w:val="24"/>
                </w:rPr>
                <w:t>(4). https://doi.org/10.1088/1757-899X/452/4/042206</w:t>
              </w:r>
            </w:p>
            <w:p w14:paraId="7677895E" w14:textId="77777777" w:rsidR="006C6D5C" w:rsidRPr="00512129" w:rsidRDefault="006C6D5C" w:rsidP="00512129">
              <w:pPr>
                <w:pStyle w:val="ListParagraph"/>
                <w:numPr>
                  <w:ilvl w:val="0"/>
                  <w:numId w:val="20"/>
                </w:numPr>
                <w:autoSpaceDE w:val="0"/>
                <w:autoSpaceDN w:val="0"/>
                <w:spacing w:line="480" w:lineRule="auto"/>
                <w:divId w:val="159001733"/>
                <w:rPr>
                  <w:rFonts w:ascii="Times New Roman" w:eastAsia="Times New Roman" w:hAnsi="Times New Roman" w:cs="Times New Roman"/>
                  <w:sz w:val="24"/>
                  <w:szCs w:val="24"/>
                </w:rPr>
              </w:pPr>
              <w:r w:rsidRPr="00512129">
                <w:rPr>
                  <w:rFonts w:ascii="Times New Roman" w:eastAsia="Times New Roman" w:hAnsi="Times New Roman" w:cs="Times New Roman"/>
                  <w:i/>
                  <w:iCs/>
                  <w:sz w:val="24"/>
                  <w:szCs w:val="24"/>
                </w:rPr>
                <w:t>Simulation vs. Visualization - what’s the difference? - Visual Components</w:t>
              </w:r>
              <w:r w:rsidRPr="00512129">
                <w:rPr>
                  <w:rFonts w:ascii="Times New Roman" w:eastAsia="Times New Roman" w:hAnsi="Times New Roman" w:cs="Times New Roman"/>
                  <w:sz w:val="24"/>
                  <w:szCs w:val="24"/>
                </w:rPr>
                <w:t>. (2017, May 11). https://www.visualcomponents.com/resources/blog/simulation-vs-visualization-difference/</w:t>
              </w:r>
            </w:p>
            <w:p w14:paraId="62DDD2BB" w14:textId="77777777" w:rsidR="006C6D5C" w:rsidRPr="00512129" w:rsidRDefault="006C6D5C" w:rsidP="00512129">
              <w:pPr>
                <w:pStyle w:val="ListParagraph"/>
                <w:numPr>
                  <w:ilvl w:val="0"/>
                  <w:numId w:val="20"/>
                </w:numPr>
                <w:autoSpaceDE w:val="0"/>
                <w:autoSpaceDN w:val="0"/>
                <w:spacing w:line="480" w:lineRule="auto"/>
                <w:divId w:val="122237975"/>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Utrilla, B. M. (2017). </w:t>
              </w:r>
              <w:r w:rsidRPr="00512129">
                <w:rPr>
                  <w:rFonts w:ascii="Times New Roman" w:eastAsia="Times New Roman" w:hAnsi="Times New Roman" w:cs="Times New Roman"/>
                  <w:i/>
                  <w:iCs/>
                  <w:sz w:val="24"/>
                  <w:szCs w:val="24"/>
                </w:rPr>
                <w:t>FLIGHT SIMULATOR DEVELOPMENT WITH SAFETY SYSTEM IMPLEMENTATION</w:t>
              </w:r>
              <w:r w:rsidRPr="00512129">
                <w:rPr>
                  <w:rFonts w:ascii="Times New Roman" w:eastAsia="Times New Roman" w:hAnsi="Times New Roman" w:cs="Times New Roman"/>
                  <w:sz w:val="24"/>
                  <w:szCs w:val="24"/>
                </w:rPr>
                <w:t>. 9.</w:t>
              </w:r>
            </w:p>
            <w:p w14:paraId="72EA4C3D" w14:textId="77777777" w:rsidR="006C6D5C" w:rsidRPr="00512129" w:rsidRDefault="006C6D5C" w:rsidP="00512129">
              <w:pPr>
                <w:pStyle w:val="ListParagraph"/>
                <w:numPr>
                  <w:ilvl w:val="0"/>
                  <w:numId w:val="20"/>
                </w:numPr>
                <w:autoSpaceDE w:val="0"/>
                <w:autoSpaceDN w:val="0"/>
                <w:spacing w:line="480" w:lineRule="auto"/>
                <w:divId w:val="1706953158"/>
                <w:rPr>
                  <w:rFonts w:ascii="Times New Roman" w:eastAsia="Times New Roman" w:hAnsi="Times New Roman" w:cs="Times New Roman"/>
                  <w:sz w:val="24"/>
                  <w:szCs w:val="24"/>
                </w:rPr>
              </w:pPr>
              <w:r w:rsidRPr="00512129">
                <w:rPr>
                  <w:rFonts w:ascii="Times New Roman" w:eastAsia="Times New Roman" w:hAnsi="Times New Roman" w:cs="Times New Roman"/>
                  <w:sz w:val="24"/>
                  <w:szCs w:val="24"/>
                </w:rPr>
                <w:t xml:space="preserve">West, J. Van, &amp; Lane-Cummings, K. (2007). </w:t>
              </w:r>
              <w:r w:rsidRPr="00512129">
                <w:rPr>
                  <w:rFonts w:ascii="Times New Roman" w:eastAsia="Times New Roman" w:hAnsi="Times New Roman" w:cs="Times New Roman"/>
                  <w:i/>
                  <w:iCs/>
                  <w:sz w:val="24"/>
                  <w:szCs w:val="24"/>
                </w:rPr>
                <w:t xml:space="preserve">MICROSOFT </w:t>
              </w:r>
              <w:proofErr w:type="spellStart"/>
              <w:r w:rsidRPr="00512129">
                <w:rPr>
                  <w:rFonts w:ascii="Times New Roman" w:eastAsia="Times New Roman" w:hAnsi="Times New Roman" w:cs="Times New Roman"/>
                  <w:i/>
                  <w:iCs/>
                  <w:sz w:val="24"/>
                  <w:szCs w:val="24"/>
                </w:rPr>
                <w:t>MICROSOFT</w:t>
              </w:r>
              <w:proofErr w:type="spellEnd"/>
              <w:r w:rsidRPr="00512129">
                <w:rPr>
                  <w:rFonts w:ascii="Times New Roman" w:eastAsia="Times New Roman" w:hAnsi="Times New Roman" w:cs="Times New Roman"/>
                  <w:i/>
                  <w:iCs/>
                  <w:sz w:val="24"/>
                  <w:szCs w:val="24"/>
                </w:rPr>
                <w:t xml:space="preserve"> ® ® FLIGHT SIMULATOR X FOR PILOTS: FLIGHT SIMULATOR X FOR PILOTS: REAL-WORLD TRAINING REAL-WORLD TRAINING</w:t>
              </w:r>
              <w:r w:rsidRPr="00512129">
                <w:rPr>
                  <w:rFonts w:ascii="Times New Roman" w:eastAsia="Times New Roman" w:hAnsi="Times New Roman" w:cs="Times New Roman"/>
                  <w:sz w:val="24"/>
                  <w:szCs w:val="24"/>
                </w:rPr>
                <w:t>.</w:t>
              </w:r>
            </w:p>
            <w:p w14:paraId="217BA71D" w14:textId="77777777" w:rsidR="006C6D5C" w:rsidRPr="00512129" w:rsidRDefault="006C6D5C" w:rsidP="00512129">
              <w:pPr>
                <w:pStyle w:val="ListParagraph"/>
                <w:numPr>
                  <w:ilvl w:val="0"/>
                  <w:numId w:val="20"/>
                </w:numPr>
                <w:autoSpaceDE w:val="0"/>
                <w:autoSpaceDN w:val="0"/>
                <w:spacing w:line="480" w:lineRule="auto"/>
                <w:divId w:val="181089718"/>
                <w:rPr>
                  <w:rFonts w:ascii="Times New Roman" w:eastAsia="Times New Roman" w:hAnsi="Times New Roman" w:cs="Times New Roman"/>
                  <w:sz w:val="24"/>
                  <w:szCs w:val="24"/>
                </w:rPr>
              </w:pPr>
              <w:r w:rsidRPr="00512129">
                <w:rPr>
                  <w:rFonts w:ascii="Times New Roman" w:eastAsia="Times New Roman" w:hAnsi="Times New Roman" w:cs="Times New Roman"/>
                  <w:i/>
                  <w:iCs/>
                  <w:sz w:val="24"/>
                  <w:szCs w:val="24"/>
                </w:rPr>
                <w:t>What is 3D modelling and what is it used for? - FutureLearn</w:t>
              </w:r>
              <w:r w:rsidRPr="00512129">
                <w:rPr>
                  <w:rFonts w:ascii="Times New Roman" w:eastAsia="Times New Roman" w:hAnsi="Times New Roman" w:cs="Times New Roman"/>
                  <w:sz w:val="24"/>
                  <w:szCs w:val="24"/>
                </w:rPr>
                <w:t>. (2022, March 18). https://www.futurelearn.com/info/blog/general/what-is-3d-modelling</w:t>
              </w:r>
            </w:p>
            <w:p w14:paraId="4301CA1E" w14:textId="6F6DB084" w:rsidR="00E12456" w:rsidRDefault="00000000" w:rsidP="00512129">
              <w:pPr>
                <w:pStyle w:val="ListParagraph"/>
                <w:spacing w:line="480" w:lineRule="auto"/>
                <w:ind w:firstLine="330"/>
                <w:rPr>
                  <w:rFonts w:ascii="Times New Roman" w:hAnsi="Times New Roman" w:cs="Times New Roman"/>
                  <w:sz w:val="24"/>
                  <w:szCs w:val="24"/>
                </w:rPr>
              </w:pPr>
            </w:p>
          </w:sdtContent>
        </w:sdt>
      </w:sdtContent>
    </w:sdt>
    <w:bookmarkStart w:id="115" w:name="_Hlk144838263" w:displacedByCustomXml="prev"/>
    <w:p w14:paraId="3D7020CE" w14:textId="70CEA7A1" w:rsidR="00255AC3" w:rsidRPr="003F37A5" w:rsidRDefault="00255AC3" w:rsidP="00E12456">
      <w:pPr>
        <w:pStyle w:val="ListParagraph"/>
        <w:spacing w:line="480" w:lineRule="auto"/>
        <w:ind w:firstLine="240"/>
        <w:rPr>
          <w:rFonts w:ascii="Times New Roman" w:hAnsi="Times New Roman" w:cs="Times New Roman"/>
          <w:sz w:val="24"/>
          <w:szCs w:val="24"/>
        </w:rPr>
      </w:pPr>
      <w:r>
        <w:rPr>
          <w:rFonts w:ascii="Times New Roman" w:hAnsi="Times New Roman" w:cs="Times New Roman"/>
          <w:sz w:val="24"/>
          <w:szCs w:val="24"/>
        </w:rPr>
        <w:tab/>
      </w:r>
      <w:bookmarkEnd w:id="115"/>
    </w:p>
    <w:p w14:paraId="4780D5BD" w14:textId="77777777" w:rsidR="00013180" w:rsidRDefault="00013180" w:rsidP="003201D9">
      <w:pPr>
        <w:spacing w:line="480" w:lineRule="auto"/>
        <w:jc w:val="both"/>
      </w:pPr>
    </w:p>
    <w:sectPr w:rsidR="00013180" w:rsidSect="00F41B79">
      <w:footerReference w:type="default" r:id="rId3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DF8396" w14:textId="77777777" w:rsidR="00CC24E2" w:rsidRDefault="00CC24E2" w:rsidP="00ED43DE">
      <w:pPr>
        <w:spacing w:after="0" w:line="240" w:lineRule="auto"/>
      </w:pPr>
      <w:r>
        <w:separator/>
      </w:r>
    </w:p>
  </w:endnote>
  <w:endnote w:type="continuationSeparator" w:id="0">
    <w:p w14:paraId="784E7C8D" w14:textId="77777777" w:rsidR="00CC24E2" w:rsidRDefault="00CC24E2" w:rsidP="00ED43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8B7E5" w14:textId="5A891A33" w:rsidR="00F41B79" w:rsidRDefault="00F41B79">
    <w:pPr>
      <w:pStyle w:val="Footer"/>
      <w:jc w:val="right"/>
    </w:pPr>
  </w:p>
  <w:p w14:paraId="4D82166D" w14:textId="77777777" w:rsidR="00F41B79" w:rsidRDefault="00F41B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9390216"/>
      <w:docPartObj>
        <w:docPartGallery w:val="Page Numbers (Bottom of Page)"/>
        <w:docPartUnique/>
      </w:docPartObj>
    </w:sdtPr>
    <w:sdtEndPr>
      <w:rPr>
        <w:noProof/>
      </w:rPr>
    </w:sdtEndPr>
    <w:sdtContent>
      <w:p w14:paraId="29B6AC1A" w14:textId="77777777" w:rsidR="00F41B79" w:rsidRDefault="00F41B7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F52C4C" w14:textId="77777777" w:rsidR="00F41B79" w:rsidRDefault="00F41B79">
    <w:pPr>
      <w:pStyle w:val="Footer"/>
    </w:pPr>
  </w:p>
  <w:p w14:paraId="46C2CF34" w14:textId="77777777" w:rsidR="007876F5" w:rsidRDefault="007876F5"/>
  <w:p w14:paraId="6D6392A5" w14:textId="77777777" w:rsidR="007876F5" w:rsidRDefault="007876F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2659322"/>
      <w:docPartObj>
        <w:docPartGallery w:val="Page Numbers (Bottom of Page)"/>
        <w:docPartUnique/>
      </w:docPartObj>
    </w:sdtPr>
    <w:sdtEndPr>
      <w:rPr>
        <w:noProof/>
      </w:rPr>
    </w:sdtEndPr>
    <w:sdtContent>
      <w:p w14:paraId="1292500C" w14:textId="77777777" w:rsidR="00F41B79" w:rsidRDefault="00F41B7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1598D4" w14:textId="77777777" w:rsidR="00F41B79" w:rsidRDefault="00F41B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9576E" w14:textId="77777777" w:rsidR="00CC24E2" w:rsidRDefault="00CC24E2" w:rsidP="00ED43DE">
      <w:pPr>
        <w:spacing w:after="0" w:line="240" w:lineRule="auto"/>
      </w:pPr>
      <w:r>
        <w:separator/>
      </w:r>
    </w:p>
  </w:footnote>
  <w:footnote w:type="continuationSeparator" w:id="0">
    <w:p w14:paraId="4744F109" w14:textId="77777777" w:rsidR="00CC24E2" w:rsidRDefault="00CC24E2" w:rsidP="00ED43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0716"/>
    <w:multiLevelType w:val="hybridMultilevel"/>
    <w:tmpl w:val="1A1AAA3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A22948"/>
    <w:multiLevelType w:val="hybridMultilevel"/>
    <w:tmpl w:val="AD8437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3D165E"/>
    <w:multiLevelType w:val="hybridMultilevel"/>
    <w:tmpl w:val="92902BBA"/>
    <w:lvl w:ilvl="0" w:tplc="EE3AA790">
      <w:start w:val="1"/>
      <w:numFmt w:val="decimal"/>
      <w:lvlText w:val="%1."/>
      <w:lvlJc w:val="left"/>
      <w:pPr>
        <w:ind w:left="72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D80B36"/>
    <w:multiLevelType w:val="hybridMultilevel"/>
    <w:tmpl w:val="7A14C7B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2A0287"/>
    <w:multiLevelType w:val="hybridMultilevel"/>
    <w:tmpl w:val="E3BAE4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90427C"/>
    <w:multiLevelType w:val="hybridMultilevel"/>
    <w:tmpl w:val="E402BC54"/>
    <w:lvl w:ilvl="0" w:tplc="EE3AA790">
      <w:start w:val="1"/>
      <w:numFmt w:val="decimal"/>
      <w:lvlText w:val="%1."/>
      <w:lvlJc w:val="left"/>
      <w:pPr>
        <w:ind w:left="72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79011F"/>
    <w:multiLevelType w:val="hybridMultilevel"/>
    <w:tmpl w:val="840C3BDC"/>
    <w:lvl w:ilvl="0" w:tplc="EE3AA790">
      <w:start w:val="1"/>
      <w:numFmt w:val="decimal"/>
      <w:lvlText w:val="%1."/>
      <w:lvlJc w:val="left"/>
      <w:pPr>
        <w:ind w:left="72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2157C83"/>
    <w:multiLevelType w:val="hybridMultilevel"/>
    <w:tmpl w:val="DDB85CB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32E2035"/>
    <w:multiLevelType w:val="multilevel"/>
    <w:tmpl w:val="AE02ED3C"/>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3AD21D9"/>
    <w:multiLevelType w:val="multilevel"/>
    <w:tmpl w:val="8F88C470"/>
    <w:lvl w:ilvl="0">
      <w:start w:val="3"/>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3C7C102C"/>
    <w:multiLevelType w:val="hybridMultilevel"/>
    <w:tmpl w:val="48E86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2E66E7"/>
    <w:multiLevelType w:val="hybridMultilevel"/>
    <w:tmpl w:val="D19276B2"/>
    <w:lvl w:ilvl="0" w:tplc="EE3AA790">
      <w:start w:val="1"/>
      <w:numFmt w:val="decimal"/>
      <w:lvlText w:val="%1."/>
      <w:lvlJc w:val="left"/>
      <w:pPr>
        <w:ind w:left="720" w:hanging="360"/>
      </w:pPr>
      <w:rPr>
        <w:rFonts w:asciiTheme="minorHAnsi" w:eastAsiaTheme="minorHAnsi" w:hAnsiTheme="minorHAnsi" w:cstheme="minorBidi"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0F3369B"/>
    <w:multiLevelType w:val="hybridMultilevel"/>
    <w:tmpl w:val="946214DC"/>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491575"/>
    <w:multiLevelType w:val="hybridMultilevel"/>
    <w:tmpl w:val="CB2AA0E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958402C"/>
    <w:multiLevelType w:val="hybridMultilevel"/>
    <w:tmpl w:val="457E3F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5FC46A2"/>
    <w:multiLevelType w:val="hybridMultilevel"/>
    <w:tmpl w:val="FBD4AFF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B7E002E"/>
    <w:multiLevelType w:val="hybridMultilevel"/>
    <w:tmpl w:val="2328FA54"/>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74A239D9"/>
    <w:multiLevelType w:val="hybridMultilevel"/>
    <w:tmpl w:val="D7BABA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CB51194"/>
    <w:multiLevelType w:val="multilevel"/>
    <w:tmpl w:val="050CF332"/>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DA62286"/>
    <w:multiLevelType w:val="hybridMultilevel"/>
    <w:tmpl w:val="45A08F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5451326">
    <w:abstractNumId w:val="12"/>
  </w:num>
  <w:num w:numId="2" w16cid:durableId="588197236">
    <w:abstractNumId w:val="10"/>
  </w:num>
  <w:num w:numId="3" w16cid:durableId="223294030">
    <w:abstractNumId w:val="4"/>
  </w:num>
  <w:num w:numId="4" w16cid:durableId="677272202">
    <w:abstractNumId w:val="19"/>
  </w:num>
  <w:num w:numId="5" w16cid:durableId="1283918913">
    <w:abstractNumId w:val="9"/>
  </w:num>
  <w:num w:numId="6" w16cid:durableId="1077553367">
    <w:abstractNumId w:val="18"/>
  </w:num>
  <w:num w:numId="7" w16cid:durableId="1822115155">
    <w:abstractNumId w:val="8"/>
  </w:num>
  <w:num w:numId="8" w16cid:durableId="1442336594">
    <w:abstractNumId w:val="16"/>
  </w:num>
  <w:num w:numId="9" w16cid:durableId="568461872">
    <w:abstractNumId w:val="5"/>
  </w:num>
  <w:num w:numId="10" w16cid:durableId="1829594179">
    <w:abstractNumId w:val="6"/>
  </w:num>
  <w:num w:numId="11" w16cid:durableId="2017271923">
    <w:abstractNumId w:val="2"/>
  </w:num>
  <w:num w:numId="12" w16cid:durableId="1016272285">
    <w:abstractNumId w:val="13"/>
  </w:num>
  <w:num w:numId="13" w16cid:durableId="1021129936">
    <w:abstractNumId w:val="11"/>
  </w:num>
  <w:num w:numId="14" w16cid:durableId="1421176058">
    <w:abstractNumId w:val="17"/>
  </w:num>
  <w:num w:numId="15" w16cid:durableId="1455556306">
    <w:abstractNumId w:val="15"/>
  </w:num>
  <w:num w:numId="16" w16cid:durableId="34233767">
    <w:abstractNumId w:val="3"/>
  </w:num>
  <w:num w:numId="17" w16cid:durableId="1573930708">
    <w:abstractNumId w:val="0"/>
  </w:num>
  <w:num w:numId="18" w16cid:durableId="766198258">
    <w:abstractNumId w:val="7"/>
  </w:num>
  <w:num w:numId="19" w16cid:durableId="680082282">
    <w:abstractNumId w:val="1"/>
  </w:num>
  <w:num w:numId="20" w16cid:durableId="1558513145">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kyana Britwum">
    <w15:presenceInfo w15:providerId="Windows Live" w15:userId="88b4c62d38e780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515"/>
    <w:rsid w:val="00013180"/>
    <w:rsid w:val="000179EC"/>
    <w:rsid w:val="00021F6E"/>
    <w:rsid w:val="00025691"/>
    <w:rsid w:val="00044E3B"/>
    <w:rsid w:val="0005537D"/>
    <w:rsid w:val="000947A2"/>
    <w:rsid w:val="00094CED"/>
    <w:rsid w:val="000E6E62"/>
    <w:rsid w:val="00120699"/>
    <w:rsid w:val="00153973"/>
    <w:rsid w:val="001720D5"/>
    <w:rsid w:val="001756F3"/>
    <w:rsid w:val="001862E3"/>
    <w:rsid w:val="001B70A6"/>
    <w:rsid w:val="001C673C"/>
    <w:rsid w:val="001D72AE"/>
    <w:rsid w:val="00224EDD"/>
    <w:rsid w:val="00227F2F"/>
    <w:rsid w:val="00232C09"/>
    <w:rsid w:val="00251679"/>
    <w:rsid w:val="00255AC3"/>
    <w:rsid w:val="002709A5"/>
    <w:rsid w:val="002E6B7E"/>
    <w:rsid w:val="0030613B"/>
    <w:rsid w:val="00311F3B"/>
    <w:rsid w:val="00313FF0"/>
    <w:rsid w:val="00314965"/>
    <w:rsid w:val="003201D9"/>
    <w:rsid w:val="00326515"/>
    <w:rsid w:val="00344754"/>
    <w:rsid w:val="00360B26"/>
    <w:rsid w:val="00361BC9"/>
    <w:rsid w:val="003B437E"/>
    <w:rsid w:val="003B4CF7"/>
    <w:rsid w:val="003B66BA"/>
    <w:rsid w:val="003B7C38"/>
    <w:rsid w:val="003D1156"/>
    <w:rsid w:val="003E6E9E"/>
    <w:rsid w:val="003F5AB3"/>
    <w:rsid w:val="003F7580"/>
    <w:rsid w:val="004205BE"/>
    <w:rsid w:val="00425F39"/>
    <w:rsid w:val="0045483F"/>
    <w:rsid w:val="00457025"/>
    <w:rsid w:val="00462E3F"/>
    <w:rsid w:val="0046525D"/>
    <w:rsid w:val="00486171"/>
    <w:rsid w:val="00492355"/>
    <w:rsid w:val="004943A2"/>
    <w:rsid w:val="004962F8"/>
    <w:rsid w:val="004A26C0"/>
    <w:rsid w:val="004B0A16"/>
    <w:rsid w:val="004C5967"/>
    <w:rsid w:val="004D43AB"/>
    <w:rsid w:val="004E132E"/>
    <w:rsid w:val="004F0334"/>
    <w:rsid w:val="004F0E86"/>
    <w:rsid w:val="004F2220"/>
    <w:rsid w:val="00502AC7"/>
    <w:rsid w:val="00510FDF"/>
    <w:rsid w:val="00512129"/>
    <w:rsid w:val="00514C33"/>
    <w:rsid w:val="00535A24"/>
    <w:rsid w:val="00544099"/>
    <w:rsid w:val="00553C41"/>
    <w:rsid w:val="005B60DC"/>
    <w:rsid w:val="005C2796"/>
    <w:rsid w:val="005D09D7"/>
    <w:rsid w:val="0060666F"/>
    <w:rsid w:val="006343F6"/>
    <w:rsid w:val="0064364E"/>
    <w:rsid w:val="00647EF2"/>
    <w:rsid w:val="00652CFD"/>
    <w:rsid w:val="00670134"/>
    <w:rsid w:val="00691E50"/>
    <w:rsid w:val="006C6D5C"/>
    <w:rsid w:val="006D0DD3"/>
    <w:rsid w:val="006E0D22"/>
    <w:rsid w:val="006F69C1"/>
    <w:rsid w:val="00700E42"/>
    <w:rsid w:val="007441B2"/>
    <w:rsid w:val="00762683"/>
    <w:rsid w:val="007876F5"/>
    <w:rsid w:val="00795DA6"/>
    <w:rsid w:val="007A06EF"/>
    <w:rsid w:val="007E6165"/>
    <w:rsid w:val="007E7714"/>
    <w:rsid w:val="008029D8"/>
    <w:rsid w:val="00806BAB"/>
    <w:rsid w:val="00811B7E"/>
    <w:rsid w:val="00830D78"/>
    <w:rsid w:val="00844CF4"/>
    <w:rsid w:val="008552C9"/>
    <w:rsid w:val="0088399E"/>
    <w:rsid w:val="00893232"/>
    <w:rsid w:val="00894AC0"/>
    <w:rsid w:val="008B1AD0"/>
    <w:rsid w:val="008B4466"/>
    <w:rsid w:val="008F5A39"/>
    <w:rsid w:val="008F5EA8"/>
    <w:rsid w:val="009108FA"/>
    <w:rsid w:val="009163D7"/>
    <w:rsid w:val="0092279A"/>
    <w:rsid w:val="00922F28"/>
    <w:rsid w:val="00940802"/>
    <w:rsid w:val="0095097A"/>
    <w:rsid w:val="009603BA"/>
    <w:rsid w:val="00962F30"/>
    <w:rsid w:val="00965606"/>
    <w:rsid w:val="009A4376"/>
    <w:rsid w:val="009A690E"/>
    <w:rsid w:val="009B2A12"/>
    <w:rsid w:val="009B59BB"/>
    <w:rsid w:val="009D7A3D"/>
    <w:rsid w:val="009E4531"/>
    <w:rsid w:val="009F3D3C"/>
    <w:rsid w:val="009F7FE3"/>
    <w:rsid w:val="00A10F24"/>
    <w:rsid w:val="00A20A32"/>
    <w:rsid w:val="00A65C13"/>
    <w:rsid w:val="00A714AE"/>
    <w:rsid w:val="00A913E5"/>
    <w:rsid w:val="00A979B1"/>
    <w:rsid w:val="00AB43C1"/>
    <w:rsid w:val="00AC0113"/>
    <w:rsid w:val="00AE6B19"/>
    <w:rsid w:val="00AF72E8"/>
    <w:rsid w:val="00B14CF5"/>
    <w:rsid w:val="00B2273E"/>
    <w:rsid w:val="00B30CB9"/>
    <w:rsid w:val="00B40A5E"/>
    <w:rsid w:val="00B81F21"/>
    <w:rsid w:val="00B91A81"/>
    <w:rsid w:val="00B9484C"/>
    <w:rsid w:val="00BC551B"/>
    <w:rsid w:val="00BD0FEE"/>
    <w:rsid w:val="00BD1BAD"/>
    <w:rsid w:val="00BE12A9"/>
    <w:rsid w:val="00BE4866"/>
    <w:rsid w:val="00BE732E"/>
    <w:rsid w:val="00BF37B6"/>
    <w:rsid w:val="00BF56AD"/>
    <w:rsid w:val="00BF5FA8"/>
    <w:rsid w:val="00C02C36"/>
    <w:rsid w:val="00C155B6"/>
    <w:rsid w:val="00C265B7"/>
    <w:rsid w:val="00C56417"/>
    <w:rsid w:val="00C6437B"/>
    <w:rsid w:val="00C7077C"/>
    <w:rsid w:val="00C72A24"/>
    <w:rsid w:val="00C9609E"/>
    <w:rsid w:val="00CB1A9B"/>
    <w:rsid w:val="00CC0D06"/>
    <w:rsid w:val="00CC24E2"/>
    <w:rsid w:val="00CD239A"/>
    <w:rsid w:val="00CD3BF0"/>
    <w:rsid w:val="00CF0CCE"/>
    <w:rsid w:val="00CF7F69"/>
    <w:rsid w:val="00D03B53"/>
    <w:rsid w:val="00D10DD9"/>
    <w:rsid w:val="00D30234"/>
    <w:rsid w:val="00D60CA8"/>
    <w:rsid w:val="00D876C2"/>
    <w:rsid w:val="00D945A2"/>
    <w:rsid w:val="00D95EE6"/>
    <w:rsid w:val="00DB2137"/>
    <w:rsid w:val="00DC4FDD"/>
    <w:rsid w:val="00DD0072"/>
    <w:rsid w:val="00DD0AFC"/>
    <w:rsid w:val="00DE2281"/>
    <w:rsid w:val="00DF06A5"/>
    <w:rsid w:val="00DF27FB"/>
    <w:rsid w:val="00DF4FC9"/>
    <w:rsid w:val="00E0485F"/>
    <w:rsid w:val="00E12456"/>
    <w:rsid w:val="00E25A2D"/>
    <w:rsid w:val="00E726FE"/>
    <w:rsid w:val="00E82DD2"/>
    <w:rsid w:val="00E8777B"/>
    <w:rsid w:val="00EA336D"/>
    <w:rsid w:val="00EB1B9E"/>
    <w:rsid w:val="00ED43DE"/>
    <w:rsid w:val="00F06B96"/>
    <w:rsid w:val="00F35FA9"/>
    <w:rsid w:val="00F41B79"/>
    <w:rsid w:val="00F62D3F"/>
    <w:rsid w:val="00FE00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362D0"/>
  <w15:docId w15:val="{05CE38E2-1402-49BB-AEE4-0724960EE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1A9B"/>
    <w:rPr>
      <w:lang w:val="en-GB"/>
    </w:rPr>
  </w:style>
  <w:style w:type="paragraph" w:styleId="Heading1">
    <w:name w:val="heading 1"/>
    <w:basedOn w:val="Normal"/>
    <w:next w:val="Normal"/>
    <w:link w:val="Heading1Char"/>
    <w:uiPriority w:val="9"/>
    <w:qFormat/>
    <w:rsid w:val="00CB1A9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B1A9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B1A9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A9B"/>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CB1A9B"/>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rsid w:val="00CB1A9B"/>
    <w:rPr>
      <w:rFonts w:asciiTheme="majorHAnsi" w:eastAsiaTheme="majorEastAsia" w:hAnsiTheme="majorHAnsi" w:cstheme="majorBidi"/>
      <w:color w:val="1F4D78" w:themeColor="accent1" w:themeShade="7F"/>
      <w:sz w:val="24"/>
      <w:szCs w:val="24"/>
      <w:lang w:val="en-GB"/>
    </w:rPr>
  </w:style>
  <w:style w:type="paragraph" w:styleId="ListParagraph">
    <w:name w:val="List Paragraph"/>
    <w:basedOn w:val="Normal"/>
    <w:uiPriority w:val="34"/>
    <w:qFormat/>
    <w:rsid w:val="00CB1A9B"/>
    <w:pPr>
      <w:ind w:left="720"/>
      <w:contextualSpacing/>
    </w:pPr>
  </w:style>
  <w:style w:type="paragraph" w:styleId="TOCHeading">
    <w:name w:val="TOC Heading"/>
    <w:basedOn w:val="Heading1"/>
    <w:next w:val="Normal"/>
    <w:uiPriority w:val="39"/>
    <w:unhideWhenUsed/>
    <w:qFormat/>
    <w:rsid w:val="00CB1A9B"/>
    <w:pPr>
      <w:outlineLvl w:val="9"/>
    </w:pPr>
  </w:style>
  <w:style w:type="paragraph" w:styleId="TOC1">
    <w:name w:val="toc 1"/>
    <w:basedOn w:val="Normal"/>
    <w:next w:val="Normal"/>
    <w:autoRedefine/>
    <w:uiPriority w:val="39"/>
    <w:unhideWhenUsed/>
    <w:rsid w:val="00CB1A9B"/>
    <w:pPr>
      <w:spacing w:after="100"/>
    </w:pPr>
  </w:style>
  <w:style w:type="character" w:styleId="Hyperlink">
    <w:name w:val="Hyperlink"/>
    <w:basedOn w:val="DefaultParagraphFont"/>
    <w:uiPriority w:val="99"/>
    <w:unhideWhenUsed/>
    <w:rsid w:val="00CB1A9B"/>
    <w:rPr>
      <w:color w:val="0563C1" w:themeColor="hyperlink"/>
      <w:u w:val="single"/>
    </w:rPr>
  </w:style>
  <w:style w:type="character" w:styleId="CommentReference">
    <w:name w:val="annotation reference"/>
    <w:basedOn w:val="DefaultParagraphFont"/>
    <w:uiPriority w:val="99"/>
    <w:semiHidden/>
    <w:unhideWhenUsed/>
    <w:rsid w:val="00CB1A9B"/>
    <w:rPr>
      <w:sz w:val="16"/>
      <w:szCs w:val="16"/>
    </w:rPr>
  </w:style>
  <w:style w:type="paragraph" w:styleId="CommentText">
    <w:name w:val="annotation text"/>
    <w:basedOn w:val="Normal"/>
    <w:link w:val="CommentTextChar"/>
    <w:uiPriority w:val="99"/>
    <w:unhideWhenUsed/>
    <w:rsid w:val="00CB1A9B"/>
    <w:pPr>
      <w:spacing w:line="240" w:lineRule="auto"/>
    </w:pPr>
    <w:rPr>
      <w:sz w:val="20"/>
      <w:szCs w:val="20"/>
    </w:rPr>
  </w:style>
  <w:style w:type="character" w:customStyle="1" w:styleId="CommentTextChar">
    <w:name w:val="Comment Text Char"/>
    <w:basedOn w:val="DefaultParagraphFont"/>
    <w:link w:val="CommentText"/>
    <w:uiPriority w:val="99"/>
    <w:rsid w:val="00CB1A9B"/>
    <w:rPr>
      <w:sz w:val="20"/>
      <w:szCs w:val="20"/>
      <w:lang w:val="en-GB"/>
    </w:rPr>
  </w:style>
  <w:style w:type="paragraph" w:styleId="TOC2">
    <w:name w:val="toc 2"/>
    <w:basedOn w:val="Normal"/>
    <w:next w:val="Normal"/>
    <w:autoRedefine/>
    <w:uiPriority w:val="39"/>
    <w:unhideWhenUsed/>
    <w:rsid w:val="00CB1A9B"/>
    <w:pPr>
      <w:spacing w:after="100"/>
      <w:ind w:left="220"/>
    </w:pPr>
  </w:style>
  <w:style w:type="paragraph" w:styleId="TOC3">
    <w:name w:val="toc 3"/>
    <w:basedOn w:val="Normal"/>
    <w:next w:val="Normal"/>
    <w:autoRedefine/>
    <w:uiPriority w:val="39"/>
    <w:unhideWhenUsed/>
    <w:rsid w:val="00CB1A9B"/>
    <w:pPr>
      <w:spacing w:after="100"/>
      <w:ind w:left="440"/>
    </w:pPr>
  </w:style>
  <w:style w:type="paragraph" w:styleId="NormalWeb">
    <w:name w:val="Normal (Web)"/>
    <w:basedOn w:val="Normal"/>
    <w:uiPriority w:val="99"/>
    <w:unhideWhenUsed/>
    <w:rsid w:val="006E0D22"/>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ED43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43DE"/>
    <w:rPr>
      <w:lang w:val="en-GB"/>
    </w:rPr>
  </w:style>
  <w:style w:type="paragraph" w:styleId="Footer">
    <w:name w:val="footer"/>
    <w:basedOn w:val="Normal"/>
    <w:link w:val="FooterChar"/>
    <w:uiPriority w:val="99"/>
    <w:unhideWhenUsed/>
    <w:rsid w:val="00ED43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43DE"/>
    <w:rPr>
      <w:lang w:val="en-GB"/>
    </w:rPr>
  </w:style>
  <w:style w:type="paragraph" w:styleId="Caption">
    <w:name w:val="caption"/>
    <w:basedOn w:val="Normal"/>
    <w:next w:val="Normal"/>
    <w:uiPriority w:val="35"/>
    <w:unhideWhenUsed/>
    <w:qFormat/>
    <w:rsid w:val="00013180"/>
    <w:pPr>
      <w:spacing w:after="200" w:line="240" w:lineRule="auto"/>
    </w:pPr>
    <w:rPr>
      <w:i/>
      <w:iCs/>
      <w:color w:val="44546A" w:themeColor="text2"/>
      <w:sz w:val="18"/>
      <w:szCs w:val="18"/>
      <w:lang w:val="en-US"/>
    </w:rPr>
  </w:style>
  <w:style w:type="paragraph" w:styleId="TableofFigures">
    <w:name w:val="table of figures"/>
    <w:basedOn w:val="Normal"/>
    <w:next w:val="Normal"/>
    <w:uiPriority w:val="99"/>
    <w:unhideWhenUsed/>
    <w:rsid w:val="00013180"/>
    <w:pPr>
      <w:spacing w:after="0"/>
    </w:pPr>
  </w:style>
  <w:style w:type="paragraph" w:styleId="Bibliography">
    <w:name w:val="Bibliography"/>
    <w:basedOn w:val="Normal"/>
    <w:next w:val="Normal"/>
    <w:uiPriority w:val="37"/>
    <w:unhideWhenUsed/>
    <w:rsid w:val="00255AC3"/>
    <w:rPr>
      <w:lang w:val="en-US"/>
    </w:rPr>
  </w:style>
  <w:style w:type="character" w:styleId="Emphasis">
    <w:name w:val="Emphasis"/>
    <w:basedOn w:val="DefaultParagraphFont"/>
    <w:uiPriority w:val="20"/>
    <w:qFormat/>
    <w:rsid w:val="00255AC3"/>
    <w:rPr>
      <w:i/>
      <w:iCs/>
    </w:rPr>
  </w:style>
  <w:style w:type="character" w:styleId="PlaceholderText">
    <w:name w:val="Placeholder Text"/>
    <w:basedOn w:val="DefaultParagraphFont"/>
    <w:uiPriority w:val="99"/>
    <w:semiHidden/>
    <w:rsid w:val="00255AC3"/>
    <w:rPr>
      <w:color w:val="808080"/>
    </w:rPr>
  </w:style>
  <w:style w:type="paragraph" w:styleId="BodyText">
    <w:name w:val="Body Text"/>
    <w:basedOn w:val="Normal"/>
    <w:link w:val="BodyTextChar"/>
    <w:uiPriority w:val="1"/>
    <w:qFormat/>
    <w:rsid w:val="006D0DD3"/>
    <w:pPr>
      <w:widowControl w:val="0"/>
      <w:autoSpaceDE w:val="0"/>
      <w:autoSpaceDN w:val="0"/>
      <w:spacing w:after="0" w:line="240" w:lineRule="auto"/>
    </w:pPr>
    <w:rPr>
      <w:rFonts w:ascii="Times New Roman" w:eastAsia="Times New Roman" w:hAnsi="Times New Roman" w:cs="Times New Roman"/>
      <w:sz w:val="46"/>
      <w:szCs w:val="46"/>
      <w:lang w:val="en-US"/>
    </w:rPr>
  </w:style>
  <w:style w:type="character" w:customStyle="1" w:styleId="BodyTextChar">
    <w:name w:val="Body Text Char"/>
    <w:basedOn w:val="DefaultParagraphFont"/>
    <w:link w:val="BodyText"/>
    <w:uiPriority w:val="1"/>
    <w:rsid w:val="006D0DD3"/>
    <w:rPr>
      <w:rFonts w:ascii="Times New Roman" w:eastAsia="Times New Roman" w:hAnsi="Times New Roman" w:cs="Times New Roman"/>
      <w:sz w:val="46"/>
      <w:szCs w:val="4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2352">
      <w:bodyDiv w:val="1"/>
      <w:marLeft w:val="0"/>
      <w:marRight w:val="0"/>
      <w:marTop w:val="0"/>
      <w:marBottom w:val="0"/>
      <w:divBdr>
        <w:top w:val="none" w:sz="0" w:space="0" w:color="auto"/>
        <w:left w:val="none" w:sz="0" w:space="0" w:color="auto"/>
        <w:bottom w:val="none" w:sz="0" w:space="0" w:color="auto"/>
        <w:right w:val="none" w:sz="0" w:space="0" w:color="auto"/>
      </w:divBdr>
    </w:div>
    <w:div w:id="2050664">
      <w:bodyDiv w:val="1"/>
      <w:marLeft w:val="0"/>
      <w:marRight w:val="0"/>
      <w:marTop w:val="0"/>
      <w:marBottom w:val="0"/>
      <w:divBdr>
        <w:top w:val="none" w:sz="0" w:space="0" w:color="auto"/>
        <w:left w:val="none" w:sz="0" w:space="0" w:color="auto"/>
        <w:bottom w:val="none" w:sz="0" w:space="0" w:color="auto"/>
        <w:right w:val="none" w:sz="0" w:space="0" w:color="auto"/>
      </w:divBdr>
    </w:div>
    <w:div w:id="2243310">
      <w:bodyDiv w:val="1"/>
      <w:marLeft w:val="0"/>
      <w:marRight w:val="0"/>
      <w:marTop w:val="0"/>
      <w:marBottom w:val="0"/>
      <w:divBdr>
        <w:top w:val="none" w:sz="0" w:space="0" w:color="auto"/>
        <w:left w:val="none" w:sz="0" w:space="0" w:color="auto"/>
        <w:bottom w:val="none" w:sz="0" w:space="0" w:color="auto"/>
        <w:right w:val="none" w:sz="0" w:space="0" w:color="auto"/>
      </w:divBdr>
    </w:div>
    <w:div w:id="2978396">
      <w:bodyDiv w:val="1"/>
      <w:marLeft w:val="0"/>
      <w:marRight w:val="0"/>
      <w:marTop w:val="0"/>
      <w:marBottom w:val="0"/>
      <w:divBdr>
        <w:top w:val="none" w:sz="0" w:space="0" w:color="auto"/>
        <w:left w:val="none" w:sz="0" w:space="0" w:color="auto"/>
        <w:bottom w:val="none" w:sz="0" w:space="0" w:color="auto"/>
        <w:right w:val="none" w:sz="0" w:space="0" w:color="auto"/>
      </w:divBdr>
    </w:div>
    <w:div w:id="9726644">
      <w:bodyDiv w:val="1"/>
      <w:marLeft w:val="0"/>
      <w:marRight w:val="0"/>
      <w:marTop w:val="0"/>
      <w:marBottom w:val="0"/>
      <w:divBdr>
        <w:top w:val="none" w:sz="0" w:space="0" w:color="auto"/>
        <w:left w:val="none" w:sz="0" w:space="0" w:color="auto"/>
        <w:bottom w:val="none" w:sz="0" w:space="0" w:color="auto"/>
        <w:right w:val="none" w:sz="0" w:space="0" w:color="auto"/>
      </w:divBdr>
    </w:div>
    <w:div w:id="10227279">
      <w:bodyDiv w:val="1"/>
      <w:marLeft w:val="0"/>
      <w:marRight w:val="0"/>
      <w:marTop w:val="0"/>
      <w:marBottom w:val="0"/>
      <w:divBdr>
        <w:top w:val="none" w:sz="0" w:space="0" w:color="auto"/>
        <w:left w:val="none" w:sz="0" w:space="0" w:color="auto"/>
        <w:bottom w:val="none" w:sz="0" w:space="0" w:color="auto"/>
        <w:right w:val="none" w:sz="0" w:space="0" w:color="auto"/>
      </w:divBdr>
    </w:div>
    <w:div w:id="10840868">
      <w:bodyDiv w:val="1"/>
      <w:marLeft w:val="0"/>
      <w:marRight w:val="0"/>
      <w:marTop w:val="0"/>
      <w:marBottom w:val="0"/>
      <w:divBdr>
        <w:top w:val="none" w:sz="0" w:space="0" w:color="auto"/>
        <w:left w:val="none" w:sz="0" w:space="0" w:color="auto"/>
        <w:bottom w:val="none" w:sz="0" w:space="0" w:color="auto"/>
        <w:right w:val="none" w:sz="0" w:space="0" w:color="auto"/>
      </w:divBdr>
    </w:div>
    <w:div w:id="19859284">
      <w:bodyDiv w:val="1"/>
      <w:marLeft w:val="0"/>
      <w:marRight w:val="0"/>
      <w:marTop w:val="0"/>
      <w:marBottom w:val="0"/>
      <w:divBdr>
        <w:top w:val="none" w:sz="0" w:space="0" w:color="auto"/>
        <w:left w:val="none" w:sz="0" w:space="0" w:color="auto"/>
        <w:bottom w:val="none" w:sz="0" w:space="0" w:color="auto"/>
        <w:right w:val="none" w:sz="0" w:space="0" w:color="auto"/>
      </w:divBdr>
    </w:div>
    <w:div w:id="21833749">
      <w:bodyDiv w:val="1"/>
      <w:marLeft w:val="0"/>
      <w:marRight w:val="0"/>
      <w:marTop w:val="0"/>
      <w:marBottom w:val="0"/>
      <w:divBdr>
        <w:top w:val="none" w:sz="0" w:space="0" w:color="auto"/>
        <w:left w:val="none" w:sz="0" w:space="0" w:color="auto"/>
        <w:bottom w:val="none" w:sz="0" w:space="0" w:color="auto"/>
        <w:right w:val="none" w:sz="0" w:space="0" w:color="auto"/>
      </w:divBdr>
    </w:div>
    <w:div w:id="25372584">
      <w:bodyDiv w:val="1"/>
      <w:marLeft w:val="0"/>
      <w:marRight w:val="0"/>
      <w:marTop w:val="0"/>
      <w:marBottom w:val="0"/>
      <w:divBdr>
        <w:top w:val="none" w:sz="0" w:space="0" w:color="auto"/>
        <w:left w:val="none" w:sz="0" w:space="0" w:color="auto"/>
        <w:bottom w:val="none" w:sz="0" w:space="0" w:color="auto"/>
        <w:right w:val="none" w:sz="0" w:space="0" w:color="auto"/>
      </w:divBdr>
      <w:divsChild>
        <w:div w:id="1652174616">
          <w:marLeft w:val="480"/>
          <w:marRight w:val="0"/>
          <w:marTop w:val="0"/>
          <w:marBottom w:val="0"/>
          <w:divBdr>
            <w:top w:val="none" w:sz="0" w:space="0" w:color="auto"/>
            <w:left w:val="none" w:sz="0" w:space="0" w:color="auto"/>
            <w:bottom w:val="none" w:sz="0" w:space="0" w:color="auto"/>
            <w:right w:val="none" w:sz="0" w:space="0" w:color="auto"/>
          </w:divBdr>
        </w:div>
        <w:div w:id="1341732519">
          <w:marLeft w:val="480"/>
          <w:marRight w:val="0"/>
          <w:marTop w:val="0"/>
          <w:marBottom w:val="0"/>
          <w:divBdr>
            <w:top w:val="none" w:sz="0" w:space="0" w:color="auto"/>
            <w:left w:val="none" w:sz="0" w:space="0" w:color="auto"/>
            <w:bottom w:val="none" w:sz="0" w:space="0" w:color="auto"/>
            <w:right w:val="none" w:sz="0" w:space="0" w:color="auto"/>
          </w:divBdr>
        </w:div>
        <w:div w:id="960648859">
          <w:marLeft w:val="480"/>
          <w:marRight w:val="0"/>
          <w:marTop w:val="0"/>
          <w:marBottom w:val="0"/>
          <w:divBdr>
            <w:top w:val="none" w:sz="0" w:space="0" w:color="auto"/>
            <w:left w:val="none" w:sz="0" w:space="0" w:color="auto"/>
            <w:bottom w:val="none" w:sz="0" w:space="0" w:color="auto"/>
            <w:right w:val="none" w:sz="0" w:space="0" w:color="auto"/>
          </w:divBdr>
        </w:div>
        <w:div w:id="552231870">
          <w:marLeft w:val="480"/>
          <w:marRight w:val="0"/>
          <w:marTop w:val="0"/>
          <w:marBottom w:val="0"/>
          <w:divBdr>
            <w:top w:val="none" w:sz="0" w:space="0" w:color="auto"/>
            <w:left w:val="none" w:sz="0" w:space="0" w:color="auto"/>
            <w:bottom w:val="none" w:sz="0" w:space="0" w:color="auto"/>
            <w:right w:val="none" w:sz="0" w:space="0" w:color="auto"/>
          </w:divBdr>
        </w:div>
        <w:div w:id="567766292">
          <w:marLeft w:val="480"/>
          <w:marRight w:val="0"/>
          <w:marTop w:val="0"/>
          <w:marBottom w:val="0"/>
          <w:divBdr>
            <w:top w:val="none" w:sz="0" w:space="0" w:color="auto"/>
            <w:left w:val="none" w:sz="0" w:space="0" w:color="auto"/>
            <w:bottom w:val="none" w:sz="0" w:space="0" w:color="auto"/>
            <w:right w:val="none" w:sz="0" w:space="0" w:color="auto"/>
          </w:divBdr>
        </w:div>
        <w:div w:id="996685574">
          <w:marLeft w:val="480"/>
          <w:marRight w:val="0"/>
          <w:marTop w:val="0"/>
          <w:marBottom w:val="0"/>
          <w:divBdr>
            <w:top w:val="none" w:sz="0" w:space="0" w:color="auto"/>
            <w:left w:val="none" w:sz="0" w:space="0" w:color="auto"/>
            <w:bottom w:val="none" w:sz="0" w:space="0" w:color="auto"/>
            <w:right w:val="none" w:sz="0" w:space="0" w:color="auto"/>
          </w:divBdr>
        </w:div>
        <w:div w:id="1944872509">
          <w:marLeft w:val="480"/>
          <w:marRight w:val="0"/>
          <w:marTop w:val="0"/>
          <w:marBottom w:val="0"/>
          <w:divBdr>
            <w:top w:val="none" w:sz="0" w:space="0" w:color="auto"/>
            <w:left w:val="none" w:sz="0" w:space="0" w:color="auto"/>
            <w:bottom w:val="none" w:sz="0" w:space="0" w:color="auto"/>
            <w:right w:val="none" w:sz="0" w:space="0" w:color="auto"/>
          </w:divBdr>
        </w:div>
        <w:div w:id="1263104256">
          <w:marLeft w:val="480"/>
          <w:marRight w:val="0"/>
          <w:marTop w:val="0"/>
          <w:marBottom w:val="0"/>
          <w:divBdr>
            <w:top w:val="none" w:sz="0" w:space="0" w:color="auto"/>
            <w:left w:val="none" w:sz="0" w:space="0" w:color="auto"/>
            <w:bottom w:val="none" w:sz="0" w:space="0" w:color="auto"/>
            <w:right w:val="none" w:sz="0" w:space="0" w:color="auto"/>
          </w:divBdr>
        </w:div>
        <w:div w:id="864711143">
          <w:marLeft w:val="480"/>
          <w:marRight w:val="0"/>
          <w:marTop w:val="0"/>
          <w:marBottom w:val="0"/>
          <w:divBdr>
            <w:top w:val="none" w:sz="0" w:space="0" w:color="auto"/>
            <w:left w:val="none" w:sz="0" w:space="0" w:color="auto"/>
            <w:bottom w:val="none" w:sz="0" w:space="0" w:color="auto"/>
            <w:right w:val="none" w:sz="0" w:space="0" w:color="auto"/>
          </w:divBdr>
        </w:div>
        <w:div w:id="1298608873">
          <w:marLeft w:val="480"/>
          <w:marRight w:val="0"/>
          <w:marTop w:val="0"/>
          <w:marBottom w:val="0"/>
          <w:divBdr>
            <w:top w:val="none" w:sz="0" w:space="0" w:color="auto"/>
            <w:left w:val="none" w:sz="0" w:space="0" w:color="auto"/>
            <w:bottom w:val="none" w:sz="0" w:space="0" w:color="auto"/>
            <w:right w:val="none" w:sz="0" w:space="0" w:color="auto"/>
          </w:divBdr>
        </w:div>
        <w:div w:id="983126192">
          <w:marLeft w:val="480"/>
          <w:marRight w:val="0"/>
          <w:marTop w:val="0"/>
          <w:marBottom w:val="0"/>
          <w:divBdr>
            <w:top w:val="none" w:sz="0" w:space="0" w:color="auto"/>
            <w:left w:val="none" w:sz="0" w:space="0" w:color="auto"/>
            <w:bottom w:val="none" w:sz="0" w:space="0" w:color="auto"/>
            <w:right w:val="none" w:sz="0" w:space="0" w:color="auto"/>
          </w:divBdr>
        </w:div>
        <w:div w:id="218440976">
          <w:marLeft w:val="480"/>
          <w:marRight w:val="0"/>
          <w:marTop w:val="0"/>
          <w:marBottom w:val="0"/>
          <w:divBdr>
            <w:top w:val="none" w:sz="0" w:space="0" w:color="auto"/>
            <w:left w:val="none" w:sz="0" w:space="0" w:color="auto"/>
            <w:bottom w:val="none" w:sz="0" w:space="0" w:color="auto"/>
            <w:right w:val="none" w:sz="0" w:space="0" w:color="auto"/>
          </w:divBdr>
        </w:div>
        <w:div w:id="2036807371">
          <w:marLeft w:val="480"/>
          <w:marRight w:val="0"/>
          <w:marTop w:val="0"/>
          <w:marBottom w:val="0"/>
          <w:divBdr>
            <w:top w:val="none" w:sz="0" w:space="0" w:color="auto"/>
            <w:left w:val="none" w:sz="0" w:space="0" w:color="auto"/>
            <w:bottom w:val="none" w:sz="0" w:space="0" w:color="auto"/>
            <w:right w:val="none" w:sz="0" w:space="0" w:color="auto"/>
          </w:divBdr>
        </w:div>
        <w:div w:id="345641589">
          <w:marLeft w:val="480"/>
          <w:marRight w:val="0"/>
          <w:marTop w:val="0"/>
          <w:marBottom w:val="0"/>
          <w:divBdr>
            <w:top w:val="none" w:sz="0" w:space="0" w:color="auto"/>
            <w:left w:val="none" w:sz="0" w:space="0" w:color="auto"/>
            <w:bottom w:val="none" w:sz="0" w:space="0" w:color="auto"/>
            <w:right w:val="none" w:sz="0" w:space="0" w:color="auto"/>
          </w:divBdr>
        </w:div>
        <w:div w:id="393621766">
          <w:marLeft w:val="480"/>
          <w:marRight w:val="0"/>
          <w:marTop w:val="0"/>
          <w:marBottom w:val="0"/>
          <w:divBdr>
            <w:top w:val="none" w:sz="0" w:space="0" w:color="auto"/>
            <w:left w:val="none" w:sz="0" w:space="0" w:color="auto"/>
            <w:bottom w:val="none" w:sz="0" w:space="0" w:color="auto"/>
            <w:right w:val="none" w:sz="0" w:space="0" w:color="auto"/>
          </w:divBdr>
        </w:div>
        <w:div w:id="1504080261">
          <w:marLeft w:val="480"/>
          <w:marRight w:val="0"/>
          <w:marTop w:val="0"/>
          <w:marBottom w:val="0"/>
          <w:divBdr>
            <w:top w:val="none" w:sz="0" w:space="0" w:color="auto"/>
            <w:left w:val="none" w:sz="0" w:space="0" w:color="auto"/>
            <w:bottom w:val="none" w:sz="0" w:space="0" w:color="auto"/>
            <w:right w:val="none" w:sz="0" w:space="0" w:color="auto"/>
          </w:divBdr>
        </w:div>
        <w:div w:id="881329191">
          <w:marLeft w:val="480"/>
          <w:marRight w:val="0"/>
          <w:marTop w:val="0"/>
          <w:marBottom w:val="0"/>
          <w:divBdr>
            <w:top w:val="none" w:sz="0" w:space="0" w:color="auto"/>
            <w:left w:val="none" w:sz="0" w:space="0" w:color="auto"/>
            <w:bottom w:val="none" w:sz="0" w:space="0" w:color="auto"/>
            <w:right w:val="none" w:sz="0" w:space="0" w:color="auto"/>
          </w:divBdr>
        </w:div>
        <w:div w:id="1327132429">
          <w:marLeft w:val="480"/>
          <w:marRight w:val="0"/>
          <w:marTop w:val="0"/>
          <w:marBottom w:val="0"/>
          <w:divBdr>
            <w:top w:val="none" w:sz="0" w:space="0" w:color="auto"/>
            <w:left w:val="none" w:sz="0" w:space="0" w:color="auto"/>
            <w:bottom w:val="none" w:sz="0" w:space="0" w:color="auto"/>
            <w:right w:val="none" w:sz="0" w:space="0" w:color="auto"/>
          </w:divBdr>
        </w:div>
      </w:divsChild>
    </w:div>
    <w:div w:id="26298908">
      <w:bodyDiv w:val="1"/>
      <w:marLeft w:val="0"/>
      <w:marRight w:val="0"/>
      <w:marTop w:val="0"/>
      <w:marBottom w:val="0"/>
      <w:divBdr>
        <w:top w:val="none" w:sz="0" w:space="0" w:color="auto"/>
        <w:left w:val="none" w:sz="0" w:space="0" w:color="auto"/>
        <w:bottom w:val="none" w:sz="0" w:space="0" w:color="auto"/>
        <w:right w:val="none" w:sz="0" w:space="0" w:color="auto"/>
      </w:divBdr>
    </w:div>
    <w:div w:id="27219551">
      <w:bodyDiv w:val="1"/>
      <w:marLeft w:val="0"/>
      <w:marRight w:val="0"/>
      <w:marTop w:val="0"/>
      <w:marBottom w:val="0"/>
      <w:divBdr>
        <w:top w:val="none" w:sz="0" w:space="0" w:color="auto"/>
        <w:left w:val="none" w:sz="0" w:space="0" w:color="auto"/>
        <w:bottom w:val="none" w:sz="0" w:space="0" w:color="auto"/>
        <w:right w:val="none" w:sz="0" w:space="0" w:color="auto"/>
      </w:divBdr>
      <w:divsChild>
        <w:div w:id="318653059">
          <w:marLeft w:val="480"/>
          <w:marRight w:val="0"/>
          <w:marTop w:val="0"/>
          <w:marBottom w:val="0"/>
          <w:divBdr>
            <w:top w:val="none" w:sz="0" w:space="0" w:color="auto"/>
            <w:left w:val="none" w:sz="0" w:space="0" w:color="auto"/>
            <w:bottom w:val="none" w:sz="0" w:space="0" w:color="auto"/>
            <w:right w:val="none" w:sz="0" w:space="0" w:color="auto"/>
          </w:divBdr>
        </w:div>
        <w:div w:id="1168710485">
          <w:marLeft w:val="480"/>
          <w:marRight w:val="0"/>
          <w:marTop w:val="0"/>
          <w:marBottom w:val="0"/>
          <w:divBdr>
            <w:top w:val="none" w:sz="0" w:space="0" w:color="auto"/>
            <w:left w:val="none" w:sz="0" w:space="0" w:color="auto"/>
            <w:bottom w:val="none" w:sz="0" w:space="0" w:color="auto"/>
            <w:right w:val="none" w:sz="0" w:space="0" w:color="auto"/>
          </w:divBdr>
        </w:div>
        <w:div w:id="190608795">
          <w:marLeft w:val="480"/>
          <w:marRight w:val="0"/>
          <w:marTop w:val="0"/>
          <w:marBottom w:val="0"/>
          <w:divBdr>
            <w:top w:val="none" w:sz="0" w:space="0" w:color="auto"/>
            <w:left w:val="none" w:sz="0" w:space="0" w:color="auto"/>
            <w:bottom w:val="none" w:sz="0" w:space="0" w:color="auto"/>
            <w:right w:val="none" w:sz="0" w:space="0" w:color="auto"/>
          </w:divBdr>
        </w:div>
        <w:div w:id="1446920750">
          <w:marLeft w:val="480"/>
          <w:marRight w:val="0"/>
          <w:marTop w:val="0"/>
          <w:marBottom w:val="0"/>
          <w:divBdr>
            <w:top w:val="none" w:sz="0" w:space="0" w:color="auto"/>
            <w:left w:val="none" w:sz="0" w:space="0" w:color="auto"/>
            <w:bottom w:val="none" w:sz="0" w:space="0" w:color="auto"/>
            <w:right w:val="none" w:sz="0" w:space="0" w:color="auto"/>
          </w:divBdr>
        </w:div>
        <w:div w:id="1972442415">
          <w:marLeft w:val="480"/>
          <w:marRight w:val="0"/>
          <w:marTop w:val="0"/>
          <w:marBottom w:val="0"/>
          <w:divBdr>
            <w:top w:val="none" w:sz="0" w:space="0" w:color="auto"/>
            <w:left w:val="none" w:sz="0" w:space="0" w:color="auto"/>
            <w:bottom w:val="none" w:sz="0" w:space="0" w:color="auto"/>
            <w:right w:val="none" w:sz="0" w:space="0" w:color="auto"/>
          </w:divBdr>
        </w:div>
        <w:div w:id="1287737363">
          <w:marLeft w:val="480"/>
          <w:marRight w:val="0"/>
          <w:marTop w:val="0"/>
          <w:marBottom w:val="0"/>
          <w:divBdr>
            <w:top w:val="none" w:sz="0" w:space="0" w:color="auto"/>
            <w:left w:val="none" w:sz="0" w:space="0" w:color="auto"/>
            <w:bottom w:val="none" w:sz="0" w:space="0" w:color="auto"/>
            <w:right w:val="none" w:sz="0" w:space="0" w:color="auto"/>
          </w:divBdr>
        </w:div>
        <w:div w:id="2009821795">
          <w:marLeft w:val="480"/>
          <w:marRight w:val="0"/>
          <w:marTop w:val="0"/>
          <w:marBottom w:val="0"/>
          <w:divBdr>
            <w:top w:val="none" w:sz="0" w:space="0" w:color="auto"/>
            <w:left w:val="none" w:sz="0" w:space="0" w:color="auto"/>
            <w:bottom w:val="none" w:sz="0" w:space="0" w:color="auto"/>
            <w:right w:val="none" w:sz="0" w:space="0" w:color="auto"/>
          </w:divBdr>
        </w:div>
        <w:div w:id="1816608799">
          <w:marLeft w:val="480"/>
          <w:marRight w:val="0"/>
          <w:marTop w:val="0"/>
          <w:marBottom w:val="0"/>
          <w:divBdr>
            <w:top w:val="none" w:sz="0" w:space="0" w:color="auto"/>
            <w:left w:val="none" w:sz="0" w:space="0" w:color="auto"/>
            <w:bottom w:val="none" w:sz="0" w:space="0" w:color="auto"/>
            <w:right w:val="none" w:sz="0" w:space="0" w:color="auto"/>
          </w:divBdr>
        </w:div>
        <w:div w:id="2038772673">
          <w:marLeft w:val="480"/>
          <w:marRight w:val="0"/>
          <w:marTop w:val="0"/>
          <w:marBottom w:val="0"/>
          <w:divBdr>
            <w:top w:val="none" w:sz="0" w:space="0" w:color="auto"/>
            <w:left w:val="none" w:sz="0" w:space="0" w:color="auto"/>
            <w:bottom w:val="none" w:sz="0" w:space="0" w:color="auto"/>
            <w:right w:val="none" w:sz="0" w:space="0" w:color="auto"/>
          </w:divBdr>
        </w:div>
        <w:div w:id="377163490">
          <w:marLeft w:val="480"/>
          <w:marRight w:val="0"/>
          <w:marTop w:val="0"/>
          <w:marBottom w:val="0"/>
          <w:divBdr>
            <w:top w:val="none" w:sz="0" w:space="0" w:color="auto"/>
            <w:left w:val="none" w:sz="0" w:space="0" w:color="auto"/>
            <w:bottom w:val="none" w:sz="0" w:space="0" w:color="auto"/>
            <w:right w:val="none" w:sz="0" w:space="0" w:color="auto"/>
          </w:divBdr>
        </w:div>
      </w:divsChild>
    </w:div>
    <w:div w:id="33234551">
      <w:bodyDiv w:val="1"/>
      <w:marLeft w:val="0"/>
      <w:marRight w:val="0"/>
      <w:marTop w:val="0"/>
      <w:marBottom w:val="0"/>
      <w:divBdr>
        <w:top w:val="none" w:sz="0" w:space="0" w:color="auto"/>
        <w:left w:val="none" w:sz="0" w:space="0" w:color="auto"/>
        <w:bottom w:val="none" w:sz="0" w:space="0" w:color="auto"/>
        <w:right w:val="none" w:sz="0" w:space="0" w:color="auto"/>
      </w:divBdr>
    </w:div>
    <w:div w:id="33386681">
      <w:bodyDiv w:val="1"/>
      <w:marLeft w:val="0"/>
      <w:marRight w:val="0"/>
      <w:marTop w:val="0"/>
      <w:marBottom w:val="0"/>
      <w:divBdr>
        <w:top w:val="none" w:sz="0" w:space="0" w:color="auto"/>
        <w:left w:val="none" w:sz="0" w:space="0" w:color="auto"/>
        <w:bottom w:val="none" w:sz="0" w:space="0" w:color="auto"/>
        <w:right w:val="none" w:sz="0" w:space="0" w:color="auto"/>
      </w:divBdr>
    </w:div>
    <w:div w:id="37707352">
      <w:bodyDiv w:val="1"/>
      <w:marLeft w:val="0"/>
      <w:marRight w:val="0"/>
      <w:marTop w:val="0"/>
      <w:marBottom w:val="0"/>
      <w:divBdr>
        <w:top w:val="none" w:sz="0" w:space="0" w:color="auto"/>
        <w:left w:val="none" w:sz="0" w:space="0" w:color="auto"/>
        <w:bottom w:val="none" w:sz="0" w:space="0" w:color="auto"/>
        <w:right w:val="none" w:sz="0" w:space="0" w:color="auto"/>
      </w:divBdr>
    </w:div>
    <w:div w:id="41289317">
      <w:bodyDiv w:val="1"/>
      <w:marLeft w:val="0"/>
      <w:marRight w:val="0"/>
      <w:marTop w:val="0"/>
      <w:marBottom w:val="0"/>
      <w:divBdr>
        <w:top w:val="none" w:sz="0" w:space="0" w:color="auto"/>
        <w:left w:val="none" w:sz="0" w:space="0" w:color="auto"/>
        <w:bottom w:val="none" w:sz="0" w:space="0" w:color="auto"/>
        <w:right w:val="none" w:sz="0" w:space="0" w:color="auto"/>
      </w:divBdr>
    </w:div>
    <w:div w:id="42364722">
      <w:bodyDiv w:val="1"/>
      <w:marLeft w:val="0"/>
      <w:marRight w:val="0"/>
      <w:marTop w:val="0"/>
      <w:marBottom w:val="0"/>
      <w:divBdr>
        <w:top w:val="none" w:sz="0" w:space="0" w:color="auto"/>
        <w:left w:val="none" w:sz="0" w:space="0" w:color="auto"/>
        <w:bottom w:val="none" w:sz="0" w:space="0" w:color="auto"/>
        <w:right w:val="none" w:sz="0" w:space="0" w:color="auto"/>
      </w:divBdr>
    </w:div>
    <w:div w:id="46146217">
      <w:bodyDiv w:val="1"/>
      <w:marLeft w:val="0"/>
      <w:marRight w:val="0"/>
      <w:marTop w:val="0"/>
      <w:marBottom w:val="0"/>
      <w:divBdr>
        <w:top w:val="none" w:sz="0" w:space="0" w:color="auto"/>
        <w:left w:val="none" w:sz="0" w:space="0" w:color="auto"/>
        <w:bottom w:val="none" w:sz="0" w:space="0" w:color="auto"/>
        <w:right w:val="none" w:sz="0" w:space="0" w:color="auto"/>
      </w:divBdr>
    </w:div>
    <w:div w:id="51005725">
      <w:bodyDiv w:val="1"/>
      <w:marLeft w:val="0"/>
      <w:marRight w:val="0"/>
      <w:marTop w:val="0"/>
      <w:marBottom w:val="0"/>
      <w:divBdr>
        <w:top w:val="none" w:sz="0" w:space="0" w:color="auto"/>
        <w:left w:val="none" w:sz="0" w:space="0" w:color="auto"/>
        <w:bottom w:val="none" w:sz="0" w:space="0" w:color="auto"/>
        <w:right w:val="none" w:sz="0" w:space="0" w:color="auto"/>
      </w:divBdr>
    </w:div>
    <w:div w:id="53743940">
      <w:bodyDiv w:val="1"/>
      <w:marLeft w:val="0"/>
      <w:marRight w:val="0"/>
      <w:marTop w:val="0"/>
      <w:marBottom w:val="0"/>
      <w:divBdr>
        <w:top w:val="none" w:sz="0" w:space="0" w:color="auto"/>
        <w:left w:val="none" w:sz="0" w:space="0" w:color="auto"/>
        <w:bottom w:val="none" w:sz="0" w:space="0" w:color="auto"/>
        <w:right w:val="none" w:sz="0" w:space="0" w:color="auto"/>
      </w:divBdr>
    </w:div>
    <w:div w:id="58290937">
      <w:bodyDiv w:val="1"/>
      <w:marLeft w:val="0"/>
      <w:marRight w:val="0"/>
      <w:marTop w:val="0"/>
      <w:marBottom w:val="0"/>
      <w:divBdr>
        <w:top w:val="none" w:sz="0" w:space="0" w:color="auto"/>
        <w:left w:val="none" w:sz="0" w:space="0" w:color="auto"/>
        <w:bottom w:val="none" w:sz="0" w:space="0" w:color="auto"/>
        <w:right w:val="none" w:sz="0" w:space="0" w:color="auto"/>
      </w:divBdr>
      <w:divsChild>
        <w:div w:id="1996909147">
          <w:marLeft w:val="480"/>
          <w:marRight w:val="0"/>
          <w:marTop w:val="0"/>
          <w:marBottom w:val="0"/>
          <w:divBdr>
            <w:top w:val="none" w:sz="0" w:space="0" w:color="auto"/>
            <w:left w:val="none" w:sz="0" w:space="0" w:color="auto"/>
            <w:bottom w:val="none" w:sz="0" w:space="0" w:color="auto"/>
            <w:right w:val="none" w:sz="0" w:space="0" w:color="auto"/>
          </w:divBdr>
        </w:div>
        <w:div w:id="1083795168">
          <w:marLeft w:val="480"/>
          <w:marRight w:val="0"/>
          <w:marTop w:val="0"/>
          <w:marBottom w:val="0"/>
          <w:divBdr>
            <w:top w:val="none" w:sz="0" w:space="0" w:color="auto"/>
            <w:left w:val="none" w:sz="0" w:space="0" w:color="auto"/>
            <w:bottom w:val="none" w:sz="0" w:space="0" w:color="auto"/>
            <w:right w:val="none" w:sz="0" w:space="0" w:color="auto"/>
          </w:divBdr>
        </w:div>
        <w:div w:id="1464620152">
          <w:marLeft w:val="480"/>
          <w:marRight w:val="0"/>
          <w:marTop w:val="0"/>
          <w:marBottom w:val="0"/>
          <w:divBdr>
            <w:top w:val="none" w:sz="0" w:space="0" w:color="auto"/>
            <w:left w:val="none" w:sz="0" w:space="0" w:color="auto"/>
            <w:bottom w:val="none" w:sz="0" w:space="0" w:color="auto"/>
            <w:right w:val="none" w:sz="0" w:space="0" w:color="auto"/>
          </w:divBdr>
        </w:div>
        <w:div w:id="534276203">
          <w:marLeft w:val="480"/>
          <w:marRight w:val="0"/>
          <w:marTop w:val="0"/>
          <w:marBottom w:val="0"/>
          <w:divBdr>
            <w:top w:val="none" w:sz="0" w:space="0" w:color="auto"/>
            <w:left w:val="none" w:sz="0" w:space="0" w:color="auto"/>
            <w:bottom w:val="none" w:sz="0" w:space="0" w:color="auto"/>
            <w:right w:val="none" w:sz="0" w:space="0" w:color="auto"/>
          </w:divBdr>
        </w:div>
        <w:div w:id="1867283424">
          <w:marLeft w:val="480"/>
          <w:marRight w:val="0"/>
          <w:marTop w:val="0"/>
          <w:marBottom w:val="0"/>
          <w:divBdr>
            <w:top w:val="none" w:sz="0" w:space="0" w:color="auto"/>
            <w:left w:val="none" w:sz="0" w:space="0" w:color="auto"/>
            <w:bottom w:val="none" w:sz="0" w:space="0" w:color="auto"/>
            <w:right w:val="none" w:sz="0" w:space="0" w:color="auto"/>
          </w:divBdr>
        </w:div>
        <w:div w:id="84849">
          <w:marLeft w:val="480"/>
          <w:marRight w:val="0"/>
          <w:marTop w:val="0"/>
          <w:marBottom w:val="0"/>
          <w:divBdr>
            <w:top w:val="none" w:sz="0" w:space="0" w:color="auto"/>
            <w:left w:val="none" w:sz="0" w:space="0" w:color="auto"/>
            <w:bottom w:val="none" w:sz="0" w:space="0" w:color="auto"/>
            <w:right w:val="none" w:sz="0" w:space="0" w:color="auto"/>
          </w:divBdr>
        </w:div>
        <w:div w:id="1189022320">
          <w:marLeft w:val="480"/>
          <w:marRight w:val="0"/>
          <w:marTop w:val="0"/>
          <w:marBottom w:val="0"/>
          <w:divBdr>
            <w:top w:val="none" w:sz="0" w:space="0" w:color="auto"/>
            <w:left w:val="none" w:sz="0" w:space="0" w:color="auto"/>
            <w:bottom w:val="none" w:sz="0" w:space="0" w:color="auto"/>
            <w:right w:val="none" w:sz="0" w:space="0" w:color="auto"/>
          </w:divBdr>
        </w:div>
        <w:div w:id="1811706655">
          <w:marLeft w:val="480"/>
          <w:marRight w:val="0"/>
          <w:marTop w:val="0"/>
          <w:marBottom w:val="0"/>
          <w:divBdr>
            <w:top w:val="none" w:sz="0" w:space="0" w:color="auto"/>
            <w:left w:val="none" w:sz="0" w:space="0" w:color="auto"/>
            <w:bottom w:val="none" w:sz="0" w:space="0" w:color="auto"/>
            <w:right w:val="none" w:sz="0" w:space="0" w:color="auto"/>
          </w:divBdr>
        </w:div>
        <w:div w:id="85276685">
          <w:marLeft w:val="480"/>
          <w:marRight w:val="0"/>
          <w:marTop w:val="0"/>
          <w:marBottom w:val="0"/>
          <w:divBdr>
            <w:top w:val="none" w:sz="0" w:space="0" w:color="auto"/>
            <w:left w:val="none" w:sz="0" w:space="0" w:color="auto"/>
            <w:bottom w:val="none" w:sz="0" w:space="0" w:color="auto"/>
            <w:right w:val="none" w:sz="0" w:space="0" w:color="auto"/>
          </w:divBdr>
        </w:div>
        <w:div w:id="1984197467">
          <w:marLeft w:val="480"/>
          <w:marRight w:val="0"/>
          <w:marTop w:val="0"/>
          <w:marBottom w:val="0"/>
          <w:divBdr>
            <w:top w:val="none" w:sz="0" w:space="0" w:color="auto"/>
            <w:left w:val="none" w:sz="0" w:space="0" w:color="auto"/>
            <w:bottom w:val="none" w:sz="0" w:space="0" w:color="auto"/>
            <w:right w:val="none" w:sz="0" w:space="0" w:color="auto"/>
          </w:divBdr>
        </w:div>
        <w:div w:id="262223278">
          <w:marLeft w:val="480"/>
          <w:marRight w:val="0"/>
          <w:marTop w:val="0"/>
          <w:marBottom w:val="0"/>
          <w:divBdr>
            <w:top w:val="none" w:sz="0" w:space="0" w:color="auto"/>
            <w:left w:val="none" w:sz="0" w:space="0" w:color="auto"/>
            <w:bottom w:val="none" w:sz="0" w:space="0" w:color="auto"/>
            <w:right w:val="none" w:sz="0" w:space="0" w:color="auto"/>
          </w:divBdr>
        </w:div>
        <w:div w:id="1825773165">
          <w:marLeft w:val="480"/>
          <w:marRight w:val="0"/>
          <w:marTop w:val="0"/>
          <w:marBottom w:val="0"/>
          <w:divBdr>
            <w:top w:val="none" w:sz="0" w:space="0" w:color="auto"/>
            <w:left w:val="none" w:sz="0" w:space="0" w:color="auto"/>
            <w:bottom w:val="none" w:sz="0" w:space="0" w:color="auto"/>
            <w:right w:val="none" w:sz="0" w:space="0" w:color="auto"/>
          </w:divBdr>
        </w:div>
        <w:div w:id="1879967275">
          <w:marLeft w:val="480"/>
          <w:marRight w:val="0"/>
          <w:marTop w:val="0"/>
          <w:marBottom w:val="0"/>
          <w:divBdr>
            <w:top w:val="none" w:sz="0" w:space="0" w:color="auto"/>
            <w:left w:val="none" w:sz="0" w:space="0" w:color="auto"/>
            <w:bottom w:val="none" w:sz="0" w:space="0" w:color="auto"/>
            <w:right w:val="none" w:sz="0" w:space="0" w:color="auto"/>
          </w:divBdr>
        </w:div>
        <w:div w:id="484594552">
          <w:marLeft w:val="480"/>
          <w:marRight w:val="0"/>
          <w:marTop w:val="0"/>
          <w:marBottom w:val="0"/>
          <w:divBdr>
            <w:top w:val="none" w:sz="0" w:space="0" w:color="auto"/>
            <w:left w:val="none" w:sz="0" w:space="0" w:color="auto"/>
            <w:bottom w:val="none" w:sz="0" w:space="0" w:color="auto"/>
            <w:right w:val="none" w:sz="0" w:space="0" w:color="auto"/>
          </w:divBdr>
        </w:div>
        <w:div w:id="1014458610">
          <w:marLeft w:val="480"/>
          <w:marRight w:val="0"/>
          <w:marTop w:val="0"/>
          <w:marBottom w:val="0"/>
          <w:divBdr>
            <w:top w:val="none" w:sz="0" w:space="0" w:color="auto"/>
            <w:left w:val="none" w:sz="0" w:space="0" w:color="auto"/>
            <w:bottom w:val="none" w:sz="0" w:space="0" w:color="auto"/>
            <w:right w:val="none" w:sz="0" w:space="0" w:color="auto"/>
          </w:divBdr>
        </w:div>
        <w:div w:id="1042363941">
          <w:marLeft w:val="480"/>
          <w:marRight w:val="0"/>
          <w:marTop w:val="0"/>
          <w:marBottom w:val="0"/>
          <w:divBdr>
            <w:top w:val="none" w:sz="0" w:space="0" w:color="auto"/>
            <w:left w:val="none" w:sz="0" w:space="0" w:color="auto"/>
            <w:bottom w:val="none" w:sz="0" w:space="0" w:color="auto"/>
            <w:right w:val="none" w:sz="0" w:space="0" w:color="auto"/>
          </w:divBdr>
        </w:div>
        <w:div w:id="1394356243">
          <w:marLeft w:val="480"/>
          <w:marRight w:val="0"/>
          <w:marTop w:val="0"/>
          <w:marBottom w:val="0"/>
          <w:divBdr>
            <w:top w:val="none" w:sz="0" w:space="0" w:color="auto"/>
            <w:left w:val="none" w:sz="0" w:space="0" w:color="auto"/>
            <w:bottom w:val="none" w:sz="0" w:space="0" w:color="auto"/>
            <w:right w:val="none" w:sz="0" w:space="0" w:color="auto"/>
          </w:divBdr>
        </w:div>
        <w:div w:id="1352367770">
          <w:marLeft w:val="480"/>
          <w:marRight w:val="0"/>
          <w:marTop w:val="0"/>
          <w:marBottom w:val="0"/>
          <w:divBdr>
            <w:top w:val="none" w:sz="0" w:space="0" w:color="auto"/>
            <w:left w:val="none" w:sz="0" w:space="0" w:color="auto"/>
            <w:bottom w:val="none" w:sz="0" w:space="0" w:color="auto"/>
            <w:right w:val="none" w:sz="0" w:space="0" w:color="auto"/>
          </w:divBdr>
        </w:div>
        <w:div w:id="29034714">
          <w:marLeft w:val="480"/>
          <w:marRight w:val="0"/>
          <w:marTop w:val="0"/>
          <w:marBottom w:val="0"/>
          <w:divBdr>
            <w:top w:val="none" w:sz="0" w:space="0" w:color="auto"/>
            <w:left w:val="none" w:sz="0" w:space="0" w:color="auto"/>
            <w:bottom w:val="none" w:sz="0" w:space="0" w:color="auto"/>
            <w:right w:val="none" w:sz="0" w:space="0" w:color="auto"/>
          </w:divBdr>
        </w:div>
        <w:div w:id="215703909">
          <w:marLeft w:val="480"/>
          <w:marRight w:val="0"/>
          <w:marTop w:val="0"/>
          <w:marBottom w:val="0"/>
          <w:divBdr>
            <w:top w:val="none" w:sz="0" w:space="0" w:color="auto"/>
            <w:left w:val="none" w:sz="0" w:space="0" w:color="auto"/>
            <w:bottom w:val="none" w:sz="0" w:space="0" w:color="auto"/>
            <w:right w:val="none" w:sz="0" w:space="0" w:color="auto"/>
          </w:divBdr>
        </w:div>
        <w:div w:id="85856310">
          <w:marLeft w:val="480"/>
          <w:marRight w:val="0"/>
          <w:marTop w:val="0"/>
          <w:marBottom w:val="0"/>
          <w:divBdr>
            <w:top w:val="none" w:sz="0" w:space="0" w:color="auto"/>
            <w:left w:val="none" w:sz="0" w:space="0" w:color="auto"/>
            <w:bottom w:val="none" w:sz="0" w:space="0" w:color="auto"/>
            <w:right w:val="none" w:sz="0" w:space="0" w:color="auto"/>
          </w:divBdr>
        </w:div>
      </w:divsChild>
    </w:div>
    <w:div w:id="58483165">
      <w:bodyDiv w:val="1"/>
      <w:marLeft w:val="0"/>
      <w:marRight w:val="0"/>
      <w:marTop w:val="0"/>
      <w:marBottom w:val="0"/>
      <w:divBdr>
        <w:top w:val="none" w:sz="0" w:space="0" w:color="auto"/>
        <w:left w:val="none" w:sz="0" w:space="0" w:color="auto"/>
        <w:bottom w:val="none" w:sz="0" w:space="0" w:color="auto"/>
        <w:right w:val="none" w:sz="0" w:space="0" w:color="auto"/>
      </w:divBdr>
    </w:div>
    <w:div w:id="66078432">
      <w:bodyDiv w:val="1"/>
      <w:marLeft w:val="0"/>
      <w:marRight w:val="0"/>
      <w:marTop w:val="0"/>
      <w:marBottom w:val="0"/>
      <w:divBdr>
        <w:top w:val="none" w:sz="0" w:space="0" w:color="auto"/>
        <w:left w:val="none" w:sz="0" w:space="0" w:color="auto"/>
        <w:bottom w:val="none" w:sz="0" w:space="0" w:color="auto"/>
        <w:right w:val="none" w:sz="0" w:space="0" w:color="auto"/>
      </w:divBdr>
    </w:div>
    <w:div w:id="66151598">
      <w:bodyDiv w:val="1"/>
      <w:marLeft w:val="0"/>
      <w:marRight w:val="0"/>
      <w:marTop w:val="0"/>
      <w:marBottom w:val="0"/>
      <w:divBdr>
        <w:top w:val="none" w:sz="0" w:space="0" w:color="auto"/>
        <w:left w:val="none" w:sz="0" w:space="0" w:color="auto"/>
        <w:bottom w:val="none" w:sz="0" w:space="0" w:color="auto"/>
        <w:right w:val="none" w:sz="0" w:space="0" w:color="auto"/>
      </w:divBdr>
    </w:div>
    <w:div w:id="67390496">
      <w:bodyDiv w:val="1"/>
      <w:marLeft w:val="0"/>
      <w:marRight w:val="0"/>
      <w:marTop w:val="0"/>
      <w:marBottom w:val="0"/>
      <w:divBdr>
        <w:top w:val="none" w:sz="0" w:space="0" w:color="auto"/>
        <w:left w:val="none" w:sz="0" w:space="0" w:color="auto"/>
        <w:bottom w:val="none" w:sz="0" w:space="0" w:color="auto"/>
        <w:right w:val="none" w:sz="0" w:space="0" w:color="auto"/>
      </w:divBdr>
    </w:div>
    <w:div w:id="76482090">
      <w:bodyDiv w:val="1"/>
      <w:marLeft w:val="0"/>
      <w:marRight w:val="0"/>
      <w:marTop w:val="0"/>
      <w:marBottom w:val="0"/>
      <w:divBdr>
        <w:top w:val="none" w:sz="0" w:space="0" w:color="auto"/>
        <w:left w:val="none" w:sz="0" w:space="0" w:color="auto"/>
        <w:bottom w:val="none" w:sz="0" w:space="0" w:color="auto"/>
        <w:right w:val="none" w:sz="0" w:space="0" w:color="auto"/>
      </w:divBdr>
    </w:div>
    <w:div w:id="77947196">
      <w:bodyDiv w:val="1"/>
      <w:marLeft w:val="0"/>
      <w:marRight w:val="0"/>
      <w:marTop w:val="0"/>
      <w:marBottom w:val="0"/>
      <w:divBdr>
        <w:top w:val="none" w:sz="0" w:space="0" w:color="auto"/>
        <w:left w:val="none" w:sz="0" w:space="0" w:color="auto"/>
        <w:bottom w:val="none" w:sz="0" w:space="0" w:color="auto"/>
        <w:right w:val="none" w:sz="0" w:space="0" w:color="auto"/>
      </w:divBdr>
      <w:divsChild>
        <w:div w:id="274486713">
          <w:marLeft w:val="480"/>
          <w:marRight w:val="0"/>
          <w:marTop w:val="0"/>
          <w:marBottom w:val="0"/>
          <w:divBdr>
            <w:top w:val="none" w:sz="0" w:space="0" w:color="auto"/>
            <w:left w:val="none" w:sz="0" w:space="0" w:color="auto"/>
            <w:bottom w:val="none" w:sz="0" w:space="0" w:color="auto"/>
            <w:right w:val="none" w:sz="0" w:space="0" w:color="auto"/>
          </w:divBdr>
        </w:div>
        <w:div w:id="1295019303">
          <w:marLeft w:val="480"/>
          <w:marRight w:val="0"/>
          <w:marTop w:val="0"/>
          <w:marBottom w:val="0"/>
          <w:divBdr>
            <w:top w:val="none" w:sz="0" w:space="0" w:color="auto"/>
            <w:left w:val="none" w:sz="0" w:space="0" w:color="auto"/>
            <w:bottom w:val="none" w:sz="0" w:space="0" w:color="auto"/>
            <w:right w:val="none" w:sz="0" w:space="0" w:color="auto"/>
          </w:divBdr>
        </w:div>
        <w:div w:id="168757531">
          <w:marLeft w:val="480"/>
          <w:marRight w:val="0"/>
          <w:marTop w:val="0"/>
          <w:marBottom w:val="0"/>
          <w:divBdr>
            <w:top w:val="none" w:sz="0" w:space="0" w:color="auto"/>
            <w:left w:val="none" w:sz="0" w:space="0" w:color="auto"/>
            <w:bottom w:val="none" w:sz="0" w:space="0" w:color="auto"/>
            <w:right w:val="none" w:sz="0" w:space="0" w:color="auto"/>
          </w:divBdr>
        </w:div>
        <w:div w:id="1823279240">
          <w:marLeft w:val="480"/>
          <w:marRight w:val="0"/>
          <w:marTop w:val="0"/>
          <w:marBottom w:val="0"/>
          <w:divBdr>
            <w:top w:val="none" w:sz="0" w:space="0" w:color="auto"/>
            <w:left w:val="none" w:sz="0" w:space="0" w:color="auto"/>
            <w:bottom w:val="none" w:sz="0" w:space="0" w:color="auto"/>
            <w:right w:val="none" w:sz="0" w:space="0" w:color="auto"/>
          </w:divBdr>
        </w:div>
        <w:div w:id="1310204415">
          <w:marLeft w:val="480"/>
          <w:marRight w:val="0"/>
          <w:marTop w:val="0"/>
          <w:marBottom w:val="0"/>
          <w:divBdr>
            <w:top w:val="none" w:sz="0" w:space="0" w:color="auto"/>
            <w:left w:val="none" w:sz="0" w:space="0" w:color="auto"/>
            <w:bottom w:val="none" w:sz="0" w:space="0" w:color="auto"/>
            <w:right w:val="none" w:sz="0" w:space="0" w:color="auto"/>
          </w:divBdr>
        </w:div>
        <w:div w:id="1381973090">
          <w:marLeft w:val="480"/>
          <w:marRight w:val="0"/>
          <w:marTop w:val="0"/>
          <w:marBottom w:val="0"/>
          <w:divBdr>
            <w:top w:val="none" w:sz="0" w:space="0" w:color="auto"/>
            <w:left w:val="none" w:sz="0" w:space="0" w:color="auto"/>
            <w:bottom w:val="none" w:sz="0" w:space="0" w:color="auto"/>
            <w:right w:val="none" w:sz="0" w:space="0" w:color="auto"/>
          </w:divBdr>
        </w:div>
        <w:div w:id="246546611">
          <w:marLeft w:val="480"/>
          <w:marRight w:val="0"/>
          <w:marTop w:val="0"/>
          <w:marBottom w:val="0"/>
          <w:divBdr>
            <w:top w:val="none" w:sz="0" w:space="0" w:color="auto"/>
            <w:left w:val="none" w:sz="0" w:space="0" w:color="auto"/>
            <w:bottom w:val="none" w:sz="0" w:space="0" w:color="auto"/>
            <w:right w:val="none" w:sz="0" w:space="0" w:color="auto"/>
          </w:divBdr>
        </w:div>
        <w:div w:id="1615944596">
          <w:marLeft w:val="480"/>
          <w:marRight w:val="0"/>
          <w:marTop w:val="0"/>
          <w:marBottom w:val="0"/>
          <w:divBdr>
            <w:top w:val="none" w:sz="0" w:space="0" w:color="auto"/>
            <w:left w:val="none" w:sz="0" w:space="0" w:color="auto"/>
            <w:bottom w:val="none" w:sz="0" w:space="0" w:color="auto"/>
            <w:right w:val="none" w:sz="0" w:space="0" w:color="auto"/>
          </w:divBdr>
        </w:div>
        <w:div w:id="1502433776">
          <w:marLeft w:val="480"/>
          <w:marRight w:val="0"/>
          <w:marTop w:val="0"/>
          <w:marBottom w:val="0"/>
          <w:divBdr>
            <w:top w:val="none" w:sz="0" w:space="0" w:color="auto"/>
            <w:left w:val="none" w:sz="0" w:space="0" w:color="auto"/>
            <w:bottom w:val="none" w:sz="0" w:space="0" w:color="auto"/>
            <w:right w:val="none" w:sz="0" w:space="0" w:color="auto"/>
          </w:divBdr>
        </w:div>
        <w:div w:id="300353630">
          <w:marLeft w:val="480"/>
          <w:marRight w:val="0"/>
          <w:marTop w:val="0"/>
          <w:marBottom w:val="0"/>
          <w:divBdr>
            <w:top w:val="none" w:sz="0" w:space="0" w:color="auto"/>
            <w:left w:val="none" w:sz="0" w:space="0" w:color="auto"/>
            <w:bottom w:val="none" w:sz="0" w:space="0" w:color="auto"/>
            <w:right w:val="none" w:sz="0" w:space="0" w:color="auto"/>
          </w:divBdr>
        </w:div>
        <w:div w:id="2013364083">
          <w:marLeft w:val="480"/>
          <w:marRight w:val="0"/>
          <w:marTop w:val="0"/>
          <w:marBottom w:val="0"/>
          <w:divBdr>
            <w:top w:val="none" w:sz="0" w:space="0" w:color="auto"/>
            <w:left w:val="none" w:sz="0" w:space="0" w:color="auto"/>
            <w:bottom w:val="none" w:sz="0" w:space="0" w:color="auto"/>
            <w:right w:val="none" w:sz="0" w:space="0" w:color="auto"/>
          </w:divBdr>
        </w:div>
        <w:div w:id="2066292814">
          <w:marLeft w:val="480"/>
          <w:marRight w:val="0"/>
          <w:marTop w:val="0"/>
          <w:marBottom w:val="0"/>
          <w:divBdr>
            <w:top w:val="none" w:sz="0" w:space="0" w:color="auto"/>
            <w:left w:val="none" w:sz="0" w:space="0" w:color="auto"/>
            <w:bottom w:val="none" w:sz="0" w:space="0" w:color="auto"/>
            <w:right w:val="none" w:sz="0" w:space="0" w:color="auto"/>
          </w:divBdr>
        </w:div>
        <w:div w:id="1851797364">
          <w:marLeft w:val="480"/>
          <w:marRight w:val="0"/>
          <w:marTop w:val="0"/>
          <w:marBottom w:val="0"/>
          <w:divBdr>
            <w:top w:val="none" w:sz="0" w:space="0" w:color="auto"/>
            <w:left w:val="none" w:sz="0" w:space="0" w:color="auto"/>
            <w:bottom w:val="none" w:sz="0" w:space="0" w:color="auto"/>
            <w:right w:val="none" w:sz="0" w:space="0" w:color="auto"/>
          </w:divBdr>
        </w:div>
        <w:div w:id="141849672">
          <w:marLeft w:val="480"/>
          <w:marRight w:val="0"/>
          <w:marTop w:val="0"/>
          <w:marBottom w:val="0"/>
          <w:divBdr>
            <w:top w:val="none" w:sz="0" w:space="0" w:color="auto"/>
            <w:left w:val="none" w:sz="0" w:space="0" w:color="auto"/>
            <w:bottom w:val="none" w:sz="0" w:space="0" w:color="auto"/>
            <w:right w:val="none" w:sz="0" w:space="0" w:color="auto"/>
          </w:divBdr>
        </w:div>
        <w:div w:id="238561353">
          <w:marLeft w:val="480"/>
          <w:marRight w:val="0"/>
          <w:marTop w:val="0"/>
          <w:marBottom w:val="0"/>
          <w:divBdr>
            <w:top w:val="none" w:sz="0" w:space="0" w:color="auto"/>
            <w:left w:val="none" w:sz="0" w:space="0" w:color="auto"/>
            <w:bottom w:val="none" w:sz="0" w:space="0" w:color="auto"/>
            <w:right w:val="none" w:sz="0" w:space="0" w:color="auto"/>
          </w:divBdr>
        </w:div>
        <w:div w:id="367727563">
          <w:marLeft w:val="480"/>
          <w:marRight w:val="0"/>
          <w:marTop w:val="0"/>
          <w:marBottom w:val="0"/>
          <w:divBdr>
            <w:top w:val="none" w:sz="0" w:space="0" w:color="auto"/>
            <w:left w:val="none" w:sz="0" w:space="0" w:color="auto"/>
            <w:bottom w:val="none" w:sz="0" w:space="0" w:color="auto"/>
            <w:right w:val="none" w:sz="0" w:space="0" w:color="auto"/>
          </w:divBdr>
        </w:div>
        <w:div w:id="1654328777">
          <w:marLeft w:val="480"/>
          <w:marRight w:val="0"/>
          <w:marTop w:val="0"/>
          <w:marBottom w:val="0"/>
          <w:divBdr>
            <w:top w:val="none" w:sz="0" w:space="0" w:color="auto"/>
            <w:left w:val="none" w:sz="0" w:space="0" w:color="auto"/>
            <w:bottom w:val="none" w:sz="0" w:space="0" w:color="auto"/>
            <w:right w:val="none" w:sz="0" w:space="0" w:color="auto"/>
          </w:divBdr>
        </w:div>
        <w:div w:id="1831100460">
          <w:marLeft w:val="480"/>
          <w:marRight w:val="0"/>
          <w:marTop w:val="0"/>
          <w:marBottom w:val="0"/>
          <w:divBdr>
            <w:top w:val="none" w:sz="0" w:space="0" w:color="auto"/>
            <w:left w:val="none" w:sz="0" w:space="0" w:color="auto"/>
            <w:bottom w:val="none" w:sz="0" w:space="0" w:color="auto"/>
            <w:right w:val="none" w:sz="0" w:space="0" w:color="auto"/>
          </w:divBdr>
        </w:div>
        <w:div w:id="224416110">
          <w:marLeft w:val="480"/>
          <w:marRight w:val="0"/>
          <w:marTop w:val="0"/>
          <w:marBottom w:val="0"/>
          <w:divBdr>
            <w:top w:val="none" w:sz="0" w:space="0" w:color="auto"/>
            <w:left w:val="none" w:sz="0" w:space="0" w:color="auto"/>
            <w:bottom w:val="none" w:sz="0" w:space="0" w:color="auto"/>
            <w:right w:val="none" w:sz="0" w:space="0" w:color="auto"/>
          </w:divBdr>
        </w:div>
        <w:div w:id="316766025">
          <w:marLeft w:val="480"/>
          <w:marRight w:val="0"/>
          <w:marTop w:val="0"/>
          <w:marBottom w:val="0"/>
          <w:divBdr>
            <w:top w:val="none" w:sz="0" w:space="0" w:color="auto"/>
            <w:left w:val="none" w:sz="0" w:space="0" w:color="auto"/>
            <w:bottom w:val="none" w:sz="0" w:space="0" w:color="auto"/>
            <w:right w:val="none" w:sz="0" w:space="0" w:color="auto"/>
          </w:divBdr>
        </w:div>
        <w:div w:id="1204908474">
          <w:marLeft w:val="480"/>
          <w:marRight w:val="0"/>
          <w:marTop w:val="0"/>
          <w:marBottom w:val="0"/>
          <w:divBdr>
            <w:top w:val="none" w:sz="0" w:space="0" w:color="auto"/>
            <w:left w:val="none" w:sz="0" w:space="0" w:color="auto"/>
            <w:bottom w:val="none" w:sz="0" w:space="0" w:color="auto"/>
            <w:right w:val="none" w:sz="0" w:space="0" w:color="auto"/>
          </w:divBdr>
        </w:div>
      </w:divsChild>
    </w:div>
    <w:div w:id="84425630">
      <w:bodyDiv w:val="1"/>
      <w:marLeft w:val="0"/>
      <w:marRight w:val="0"/>
      <w:marTop w:val="0"/>
      <w:marBottom w:val="0"/>
      <w:divBdr>
        <w:top w:val="none" w:sz="0" w:space="0" w:color="auto"/>
        <w:left w:val="none" w:sz="0" w:space="0" w:color="auto"/>
        <w:bottom w:val="none" w:sz="0" w:space="0" w:color="auto"/>
        <w:right w:val="none" w:sz="0" w:space="0" w:color="auto"/>
      </w:divBdr>
      <w:divsChild>
        <w:div w:id="1846283889">
          <w:marLeft w:val="480"/>
          <w:marRight w:val="0"/>
          <w:marTop w:val="0"/>
          <w:marBottom w:val="0"/>
          <w:divBdr>
            <w:top w:val="none" w:sz="0" w:space="0" w:color="auto"/>
            <w:left w:val="none" w:sz="0" w:space="0" w:color="auto"/>
            <w:bottom w:val="none" w:sz="0" w:space="0" w:color="auto"/>
            <w:right w:val="none" w:sz="0" w:space="0" w:color="auto"/>
          </w:divBdr>
        </w:div>
        <w:div w:id="540441234">
          <w:marLeft w:val="480"/>
          <w:marRight w:val="0"/>
          <w:marTop w:val="0"/>
          <w:marBottom w:val="0"/>
          <w:divBdr>
            <w:top w:val="none" w:sz="0" w:space="0" w:color="auto"/>
            <w:left w:val="none" w:sz="0" w:space="0" w:color="auto"/>
            <w:bottom w:val="none" w:sz="0" w:space="0" w:color="auto"/>
            <w:right w:val="none" w:sz="0" w:space="0" w:color="auto"/>
          </w:divBdr>
        </w:div>
        <w:div w:id="1625233888">
          <w:marLeft w:val="480"/>
          <w:marRight w:val="0"/>
          <w:marTop w:val="0"/>
          <w:marBottom w:val="0"/>
          <w:divBdr>
            <w:top w:val="none" w:sz="0" w:space="0" w:color="auto"/>
            <w:left w:val="none" w:sz="0" w:space="0" w:color="auto"/>
            <w:bottom w:val="none" w:sz="0" w:space="0" w:color="auto"/>
            <w:right w:val="none" w:sz="0" w:space="0" w:color="auto"/>
          </w:divBdr>
        </w:div>
        <w:div w:id="741491677">
          <w:marLeft w:val="480"/>
          <w:marRight w:val="0"/>
          <w:marTop w:val="0"/>
          <w:marBottom w:val="0"/>
          <w:divBdr>
            <w:top w:val="none" w:sz="0" w:space="0" w:color="auto"/>
            <w:left w:val="none" w:sz="0" w:space="0" w:color="auto"/>
            <w:bottom w:val="none" w:sz="0" w:space="0" w:color="auto"/>
            <w:right w:val="none" w:sz="0" w:space="0" w:color="auto"/>
          </w:divBdr>
        </w:div>
        <w:div w:id="385835517">
          <w:marLeft w:val="480"/>
          <w:marRight w:val="0"/>
          <w:marTop w:val="0"/>
          <w:marBottom w:val="0"/>
          <w:divBdr>
            <w:top w:val="none" w:sz="0" w:space="0" w:color="auto"/>
            <w:left w:val="none" w:sz="0" w:space="0" w:color="auto"/>
            <w:bottom w:val="none" w:sz="0" w:space="0" w:color="auto"/>
            <w:right w:val="none" w:sz="0" w:space="0" w:color="auto"/>
          </w:divBdr>
        </w:div>
        <w:div w:id="1487893759">
          <w:marLeft w:val="480"/>
          <w:marRight w:val="0"/>
          <w:marTop w:val="0"/>
          <w:marBottom w:val="0"/>
          <w:divBdr>
            <w:top w:val="none" w:sz="0" w:space="0" w:color="auto"/>
            <w:left w:val="none" w:sz="0" w:space="0" w:color="auto"/>
            <w:bottom w:val="none" w:sz="0" w:space="0" w:color="auto"/>
            <w:right w:val="none" w:sz="0" w:space="0" w:color="auto"/>
          </w:divBdr>
        </w:div>
        <w:div w:id="2010912018">
          <w:marLeft w:val="480"/>
          <w:marRight w:val="0"/>
          <w:marTop w:val="0"/>
          <w:marBottom w:val="0"/>
          <w:divBdr>
            <w:top w:val="none" w:sz="0" w:space="0" w:color="auto"/>
            <w:left w:val="none" w:sz="0" w:space="0" w:color="auto"/>
            <w:bottom w:val="none" w:sz="0" w:space="0" w:color="auto"/>
            <w:right w:val="none" w:sz="0" w:space="0" w:color="auto"/>
          </w:divBdr>
        </w:div>
        <w:div w:id="1782215495">
          <w:marLeft w:val="480"/>
          <w:marRight w:val="0"/>
          <w:marTop w:val="0"/>
          <w:marBottom w:val="0"/>
          <w:divBdr>
            <w:top w:val="none" w:sz="0" w:space="0" w:color="auto"/>
            <w:left w:val="none" w:sz="0" w:space="0" w:color="auto"/>
            <w:bottom w:val="none" w:sz="0" w:space="0" w:color="auto"/>
            <w:right w:val="none" w:sz="0" w:space="0" w:color="auto"/>
          </w:divBdr>
        </w:div>
        <w:div w:id="341276851">
          <w:marLeft w:val="480"/>
          <w:marRight w:val="0"/>
          <w:marTop w:val="0"/>
          <w:marBottom w:val="0"/>
          <w:divBdr>
            <w:top w:val="none" w:sz="0" w:space="0" w:color="auto"/>
            <w:left w:val="none" w:sz="0" w:space="0" w:color="auto"/>
            <w:bottom w:val="none" w:sz="0" w:space="0" w:color="auto"/>
            <w:right w:val="none" w:sz="0" w:space="0" w:color="auto"/>
          </w:divBdr>
        </w:div>
      </w:divsChild>
    </w:div>
    <w:div w:id="97261798">
      <w:bodyDiv w:val="1"/>
      <w:marLeft w:val="0"/>
      <w:marRight w:val="0"/>
      <w:marTop w:val="0"/>
      <w:marBottom w:val="0"/>
      <w:divBdr>
        <w:top w:val="none" w:sz="0" w:space="0" w:color="auto"/>
        <w:left w:val="none" w:sz="0" w:space="0" w:color="auto"/>
        <w:bottom w:val="none" w:sz="0" w:space="0" w:color="auto"/>
        <w:right w:val="none" w:sz="0" w:space="0" w:color="auto"/>
      </w:divBdr>
    </w:div>
    <w:div w:id="97794342">
      <w:bodyDiv w:val="1"/>
      <w:marLeft w:val="0"/>
      <w:marRight w:val="0"/>
      <w:marTop w:val="0"/>
      <w:marBottom w:val="0"/>
      <w:divBdr>
        <w:top w:val="none" w:sz="0" w:space="0" w:color="auto"/>
        <w:left w:val="none" w:sz="0" w:space="0" w:color="auto"/>
        <w:bottom w:val="none" w:sz="0" w:space="0" w:color="auto"/>
        <w:right w:val="none" w:sz="0" w:space="0" w:color="auto"/>
      </w:divBdr>
    </w:div>
    <w:div w:id="98137029">
      <w:bodyDiv w:val="1"/>
      <w:marLeft w:val="0"/>
      <w:marRight w:val="0"/>
      <w:marTop w:val="0"/>
      <w:marBottom w:val="0"/>
      <w:divBdr>
        <w:top w:val="none" w:sz="0" w:space="0" w:color="auto"/>
        <w:left w:val="none" w:sz="0" w:space="0" w:color="auto"/>
        <w:bottom w:val="none" w:sz="0" w:space="0" w:color="auto"/>
        <w:right w:val="none" w:sz="0" w:space="0" w:color="auto"/>
      </w:divBdr>
    </w:div>
    <w:div w:id="101146081">
      <w:bodyDiv w:val="1"/>
      <w:marLeft w:val="0"/>
      <w:marRight w:val="0"/>
      <w:marTop w:val="0"/>
      <w:marBottom w:val="0"/>
      <w:divBdr>
        <w:top w:val="none" w:sz="0" w:space="0" w:color="auto"/>
        <w:left w:val="none" w:sz="0" w:space="0" w:color="auto"/>
        <w:bottom w:val="none" w:sz="0" w:space="0" w:color="auto"/>
        <w:right w:val="none" w:sz="0" w:space="0" w:color="auto"/>
      </w:divBdr>
      <w:divsChild>
        <w:div w:id="1055355875">
          <w:marLeft w:val="480"/>
          <w:marRight w:val="0"/>
          <w:marTop w:val="0"/>
          <w:marBottom w:val="0"/>
          <w:divBdr>
            <w:top w:val="none" w:sz="0" w:space="0" w:color="auto"/>
            <w:left w:val="none" w:sz="0" w:space="0" w:color="auto"/>
            <w:bottom w:val="none" w:sz="0" w:space="0" w:color="auto"/>
            <w:right w:val="none" w:sz="0" w:space="0" w:color="auto"/>
          </w:divBdr>
        </w:div>
        <w:div w:id="1873565380">
          <w:marLeft w:val="480"/>
          <w:marRight w:val="0"/>
          <w:marTop w:val="0"/>
          <w:marBottom w:val="0"/>
          <w:divBdr>
            <w:top w:val="none" w:sz="0" w:space="0" w:color="auto"/>
            <w:left w:val="none" w:sz="0" w:space="0" w:color="auto"/>
            <w:bottom w:val="none" w:sz="0" w:space="0" w:color="auto"/>
            <w:right w:val="none" w:sz="0" w:space="0" w:color="auto"/>
          </w:divBdr>
        </w:div>
        <w:div w:id="760220746">
          <w:marLeft w:val="480"/>
          <w:marRight w:val="0"/>
          <w:marTop w:val="0"/>
          <w:marBottom w:val="0"/>
          <w:divBdr>
            <w:top w:val="none" w:sz="0" w:space="0" w:color="auto"/>
            <w:left w:val="none" w:sz="0" w:space="0" w:color="auto"/>
            <w:bottom w:val="none" w:sz="0" w:space="0" w:color="auto"/>
            <w:right w:val="none" w:sz="0" w:space="0" w:color="auto"/>
          </w:divBdr>
        </w:div>
        <w:div w:id="171381808">
          <w:marLeft w:val="480"/>
          <w:marRight w:val="0"/>
          <w:marTop w:val="0"/>
          <w:marBottom w:val="0"/>
          <w:divBdr>
            <w:top w:val="none" w:sz="0" w:space="0" w:color="auto"/>
            <w:left w:val="none" w:sz="0" w:space="0" w:color="auto"/>
            <w:bottom w:val="none" w:sz="0" w:space="0" w:color="auto"/>
            <w:right w:val="none" w:sz="0" w:space="0" w:color="auto"/>
          </w:divBdr>
        </w:div>
        <w:div w:id="2024166059">
          <w:marLeft w:val="480"/>
          <w:marRight w:val="0"/>
          <w:marTop w:val="0"/>
          <w:marBottom w:val="0"/>
          <w:divBdr>
            <w:top w:val="none" w:sz="0" w:space="0" w:color="auto"/>
            <w:left w:val="none" w:sz="0" w:space="0" w:color="auto"/>
            <w:bottom w:val="none" w:sz="0" w:space="0" w:color="auto"/>
            <w:right w:val="none" w:sz="0" w:space="0" w:color="auto"/>
          </w:divBdr>
        </w:div>
        <w:div w:id="95640857">
          <w:marLeft w:val="480"/>
          <w:marRight w:val="0"/>
          <w:marTop w:val="0"/>
          <w:marBottom w:val="0"/>
          <w:divBdr>
            <w:top w:val="none" w:sz="0" w:space="0" w:color="auto"/>
            <w:left w:val="none" w:sz="0" w:space="0" w:color="auto"/>
            <w:bottom w:val="none" w:sz="0" w:space="0" w:color="auto"/>
            <w:right w:val="none" w:sz="0" w:space="0" w:color="auto"/>
          </w:divBdr>
        </w:div>
        <w:div w:id="752162474">
          <w:marLeft w:val="480"/>
          <w:marRight w:val="0"/>
          <w:marTop w:val="0"/>
          <w:marBottom w:val="0"/>
          <w:divBdr>
            <w:top w:val="none" w:sz="0" w:space="0" w:color="auto"/>
            <w:left w:val="none" w:sz="0" w:space="0" w:color="auto"/>
            <w:bottom w:val="none" w:sz="0" w:space="0" w:color="auto"/>
            <w:right w:val="none" w:sz="0" w:space="0" w:color="auto"/>
          </w:divBdr>
        </w:div>
        <w:div w:id="190804003">
          <w:marLeft w:val="480"/>
          <w:marRight w:val="0"/>
          <w:marTop w:val="0"/>
          <w:marBottom w:val="0"/>
          <w:divBdr>
            <w:top w:val="none" w:sz="0" w:space="0" w:color="auto"/>
            <w:left w:val="none" w:sz="0" w:space="0" w:color="auto"/>
            <w:bottom w:val="none" w:sz="0" w:space="0" w:color="auto"/>
            <w:right w:val="none" w:sz="0" w:space="0" w:color="auto"/>
          </w:divBdr>
        </w:div>
        <w:div w:id="329479943">
          <w:marLeft w:val="480"/>
          <w:marRight w:val="0"/>
          <w:marTop w:val="0"/>
          <w:marBottom w:val="0"/>
          <w:divBdr>
            <w:top w:val="none" w:sz="0" w:space="0" w:color="auto"/>
            <w:left w:val="none" w:sz="0" w:space="0" w:color="auto"/>
            <w:bottom w:val="none" w:sz="0" w:space="0" w:color="auto"/>
            <w:right w:val="none" w:sz="0" w:space="0" w:color="auto"/>
          </w:divBdr>
        </w:div>
      </w:divsChild>
    </w:div>
    <w:div w:id="102464717">
      <w:bodyDiv w:val="1"/>
      <w:marLeft w:val="0"/>
      <w:marRight w:val="0"/>
      <w:marTop w:val="0"/>
      <w:marBottom w:val="0"/>
      <w:divBdr>
        <w:top w:val="none" w:sz="0" w:space="0" w:color="auto"/>
        <w:left w:val="none" w:sz="0" w:space="0" w:color="auto"/>
        <w:bottom w:val="none" w:sz="0" w:space="0" w:color="auto"/>
        <w:right w:val="none" w:sz="0" w:space="0" w:color="auto"/>
      </w:divBdr>
    </w:div>
    <w:div w:id="105277824">
      <w:bodyDiv w:val="1"/>
      <w:marLeft w:val="0"/>
      <w:marRight w:val="0"/>
      <w:marTop w:val="0"/>
      <w:marBottom w:val="0"/>
      <w:divBdr>
        <w:top w:val="none" w:sz="0" w:space="0" w:color="auto"/>
        <w:left w:val="none" w:sz="0" w:space="0" w:color="auto"/>
        <w:bottom w:val="none" w:sz="0" w:space="0" w:color="auto"/>
        <w:right w:val="none" w:sz="0" w:space="0" w:color="auto"/>
      </w:divBdr>
    </w:div>
    <w:div w:id="105541305">
      <w:bodyDiv w:val="1"/>
      <w:marLeft w:val="0"/>
      <w:marRight w:val="0"/>
      <w:marTop w:val="0"/>
      <w:marBottom w:val="0"/>
      <w:divBdr>
        <w:top w:val="none" w:sz="0" w:space="0" w:color="auto"/>
        <w:left w:val="none" w:sz="0" w:space="0" w:color="auto"/>
        <w:bottom w:val="none" w:sz="0" w:space="0" w:color="auto"/>
        <w:right w:val="none" w:sz="0" w:space="0" w:color="auto"/>
      </w:divBdr>
    </w:div>
    <w:div w:id="107046595">
      <w:bodyDiv w:val="1"/>
      <w:marLeft w:val="0"/>
      <w:marRight w:val="0"/>
      <w:marTop w:val="0"/>
      <w:marBottom w:val="0"/>
      <w:divBdr>
        <w:top w:val="none" w:sz="0" w:space="0" w:color="auto"/>
        <w:left w:val="none" w:sz="0" w:space="0" w:color="auto"/>
        <w:bottom w:val="none" w:sz="0" w:space="0" w:color="auto"/>
        <w:right w:val="none" w:sz="0" w:space="0" w:color="auto"/>
      </w:divBdr>
    </w:div>
    <w:div w:id="108088086">
      <w:bodyDiv w:val="1"/>
      <w:marLeft w:val="0"/>
      <w:marRight w:val="0"/>
      <w:marTop w:val="0"/>
      <w:marBottom w:val="0"/>
      <w:divBdr>
        <w:top w:val="none" w:sz="0" w:space="0" w:color="auto"/>
        <w:left w:val="none" w:sz="0" w:space="0" w:color="auto"/>
        <w:bottom w:val="none" w:sz="0" w:space="0" w:color="auto"/>
        <w:right w:val="none" w:sz="0" w:space="0" w:color="auto"/>
      </w:divBdr>
    </w:div>
    <w:div w:id="111367675">
      <w:bodyDiv w:val="1"/>
      <w:marLeft w:val="0"/>
      <w:marRight w:val="0"/>
      <w:marTop w:val="0"/>
      <w:marBottom w:val="0"/>
      <w:divBdr>
        <w:top w:val="none" w:sz="0" w:space="0" w:color="auto"/>
        <w:left w:val="none" w:sz="0" w:space="0" w:color="auto"/>
        <w:bottom w:val="none" w:sz="0" w:space="0" w:color="auto"/>
        <w:right w:val="none" w:sz="0" w:space="0" w:color="auto"/>
      </w:divBdr>
    </w:div>
    <w:div w:id="115415696">
      <w:bodyDiv w:val="1"/>
      <w:marLeft w:val="0"/>
      <w:marRight w:val="0"/>
      <w:marTop w:val="0"/>
      <w:marBottom w:val="0"/>
      <w:divBdr>
        <w:top w:val="none" w:sz="0" w:space="0" w:color="auto"/>
        <w:left w:val="none" w:sz="0" w:space="0" w:color="auto"/>
        <w:bottom w:val="none" w:sz="0" w:space="0" w:color="auto"/>
        <w:right w:val="none" w:sz="0" w:space="0" w:color="auto"/>
      </w:divBdr>
    </w:div>
    <w:div w:id="116267535">
      <w:bodyDiv w:val="1"/>
      <w:marLeft w:val="0"/>
      <w:marRight w:val="0"/>
      <w:marTop w:val="0"/>
      <w:marBottom w:val="0"/>
      <w:divBdr>
        <w:top w:val="none" w:sz="0" w:space="0" w:color="auto"/>
        <w:left w:val="none" w:sz="0" w:space="0" w:color="auto"/>
        <w:bottom w:val="none" w:sz="0" w:space="0" w:color="auto"/>
        <w:right w:val="none" w:sz="0" w:space="0" w:color="auto"/>
      </w:divBdr>
    </w:div>
    <w:div w:id="128937476">
      <w:bodyDiv w:val="1"/>
      <w:marLeft w:val="0"/>
      <w:marRight w:val="0"/>
      <w:marTop w:val="0"/>
      <w:marBottom w:val="0"/>
      <w:divBdr>
        <w:top w:val="none" w:sz="0" w:space="0" w:color="auto"/>
        <w:left w:val="none" w:sz="0" w:space="0" w:color="auto"/>
        <w:bottom w:val="none" w:sz="0" w:space="0" w:color="auto"/>
        <w:right w:val="none" w:sz="0" w:space="0" w:color="auto"/>
      </w:divBdr>
    </w:div>
    <w:div w:id="130363795">
      <w:bodyDiv w:val="1"/>
      <w:marLeft w:val="0"/>
      <w:marRight w:val="0"/>
      <w:marTop w:val="0"/>
      <w:marBottom w:val="0"/>
      <w:divBdr>
        <w:top w:val="none" w:sz="0" w:space="0" w:color="auto"/>
        <w:left w:val="none" w:sz="0" w:space="0" w:color="auto"/>
        <w:bottom w:val="none" w:sz="0" w:space="0" w:color="auto"/>
        <w:right w:val="none" w:sz="0" w:space="0" w:color="auto"/>
      </w:divBdr>
    </w:div>
    <w:div w:id="132992563">
      <w:bodyDiv w:val="1"/>
      <w:marLeft w:val="0"/>
      <w:marRight w:val="0"/>
      <w:marTop w:val="0"/>
      <w:marBottom w:val="0"/>
      <w:divBdr>
        <w:top w:val="none" w:sz="0" w:space="0" w:color="auto"/>
        <w:left w:val="none" w:sz="0" w:space="0" w:color="auto"/>
        <w:bottom w:val="none" w:sz="0" w:space="0" w:color="auto"/>
        <w:right w:val="none" w:sz="0" w:space="0" w:color="auto"/>
      </w:divBdr>
    </w:div>
    <w:div w:id="134808173">
      <w:bodyDiv w:val="1"/>
      <w:marLeft w:val="0"/>
      <w:marRight w:val="0"/>
      <w:marTop w:val="0"/>
      <w:marBottom w:val="0"/>
      <w:divBdr>
        <w:top w:val="none" w:sz="0" w:space="0" w:color="auto"/>
        <w:left w:val="none" w:sz="0" w:space="0" w:color="auto"/>
        <w:bottom w:val="none" w:sz="0" w:space="0" w:color="auto"/>
        <w:right w:val="none" w:sz="0" w:space="0" w:color="auto"/>
      </w:divBdr>
    </w:div>
    <w:div w:id="135538173">
      <w:bodyDiv w:val="1"/>
      <w:marLeft w:val="0"/>
      <w:marRight w:val="0"/>
      <w:marTop w:val="0"/>
      <w:marBottom w:val="0"/>
      <w:divBdr>
        <w:top w:val="none" w:sz="0" w:space="0" w:color="auto"/>
        <w:left w:val="none" w:sz="0" w:space="0" w:color="auto"/>
        <w:bottom w:val="none" w:sz="0" w:space="0" w:color="auto"/>
        <w:right w:val="none" w:sz="0" w:space="0" w:color="auto"/>
      </w:divBdr>
    </w:div>
    <w:div w:id="140386089">
      <w:bodyDiv w:val="1"/>
      <w:marLeft w:val="0"/>
      <w:marRight w:val="0"/>
      <w:marTop w:val="0"/>
      <w:marBottom w:val="0"/>
      <w:divBdr>
        <w:top w:val="none" w:sz="0" w:space="0" w:color="auto"/>
        <w:left w:val="none" w:sz="0" w:space="0" w:color="auto"/>
        <w:bottom w:val="none" w:sz="0" w:space="0" w:color="auto"/>
        <w:right w:val="none" w:sz="0" w:space="0" w:color="auto"/>
      </w:divBdr>
    </w:div>
    <w:div w:id="141777573">
      <w:bodyDiv w:val="1"/>
      <w:marLeft w:val="0"/>
      <w:marRight w:val="0"/>
      <w:marTop w:val="0"/>
      <w:marBottom w:val="0"/>
      <w:divBdr>
        <w:top w:val="none" w:sz="0" w:space="0" w:color="auto"/>
        <w:left w:val="none" w:sz="0" w:space="0" w:color="auto"/>
        <w:bottom w:val="none" w:sz="0" w:space="0" w:color="auto"/>
        <w:right w:val="none" w:sz="0" w:space="0" w:color="auto"/>
      </w:divBdr>
    </w:div>
    <w:div w:id="142235823">
      <w:bodyDiv w:val="1"/>
      <w:marLeft w:val="0"/>
      <w:marRight w:val="0"/>
      <w:marTop w:val="0"/>
      <w:marBottom w:val="0"/>
      <w:divBdr>
        <w:top w:val="none" w:sz="0" w:space="0" w:color="auto"/>
        <w:left w:val="none" w:sz="0" w:space="0" w:color="auto"/>
        <w:bottom w:val="none" w:sz="0" w:space="0" w:color="auto"/>
        <w:right w:val="none" w:sz="0" w:space="0" w:color="auto"/>
      </w:divBdr>
    </w:div>
    <w:div w:id="142889544">
      <w:bodyDiv w:val="1"/>
      <w:marLeft w:val="0"/>
      <w:marRight w:val="0"/>
      <w:marTop w:val="0"/>
      <w:marBottom w:val="0"/>
      <w:divBdr>
        <w:top w:val="none" w:sz="0" w:space="0" w:color="auto"/>
        <w:left w:val="none" w:sz="0" w:space="0" w:color="auto"/>
        <w:bottom w:val="none" w:sz="0" w:space="0" w:color="auto"/>
        <w:right w:val="none" w:sz="0" w:space="0" w:color="auto"/>
      </w:divBdr>
    </w:div>
    <w:div w:id="144247528">
      <w:bodyDiv w:val="1"/>
      <w:marLeft w:val="0"/>
      <w:marRight w:val="0"/>
      <w:marTop w:val="0"/>
      <w:marBottom w:val="0"/>
      <w:divBdr>
        <w:top w:val="none" w:sz="0" w:space="0" w:color="auto"/>
        <w:left w:val="none" w:sz="0" w:space="0" w:color="auto"/>
        <w:bottom w:val="none" w:sz="0" w:space="0" w:color="auto"/>
        <w:right w:val="none" w:sz="0" w:space="0" w:color="auto"/>
      </w:divBdr>
    </w:div>
    <w:div w:id="146555900">
      <w:bodyDiv w:val="1"/>
      <w:marLeft w:val="0"/>
      <w:marRight w:val="0"/>
      <w:marTop w:val="0"/>
      <w:marBottom w:val="0"/>
      <w:divBdr>
        <w:top w:val="none" w:sz="0" w:space="0" w:color="auto"/>
        <w:left w:val="none" w:sz="0" w:space="0" w:color="auto"/>
        <w:bottom w:val="none" w:sz="0" w:space="0" w:color="auto"/>
        <w:right w:val="none" w:sz="0" w:space="0" w:color="auto"/>
      </w:divBdr>
    </w:div>
    <w:div w:id="147021903">
      <w:bodyDiv w:val="1"/>
      <w:marLeft w:val="0"/>
      <w:marRight w:val="0"/>
      <w:marTop w:val="0"/>
      <w:marBottom w:val="0"/>
      <w:divBdr>
        <w:top w:val="none" w:sz="0" w:space="0" w:color="auto"/>
        <w:left w:val="none" w:sz="0" w:space="0" w:color="auto"/>
        <w:bottom w:val="none" w:sz="0" w:space="0" w:color="auto"/>
        <w:right w:val="none" w:sz="0" w:space="0" w:color="auto"/>
      </w:divBdr>
    </w:div>
    <w:div w:id="147482922">
      <w:bodyDiv w:val="1"/>
      <w:marLeft w:val="0"/>
      <w:marRight w:val="0"/>
      <w:marTop w:val="0"/>
      <w:marBottom w:val="0"/>
      <w:divBdr>
        <w:top w:val="none" w:sz="0" w:space="0" w:color="auto"/>
        <w:left w:val="none" w:sz="0" w:space="0" w:color="auto"/>
        <w:bottom w:val="none" w:sz="0" w:space="0" w:color="auto"/>
        <w:right w:val="none" w:sz="0" w:space="0" w:color="auto"/>
      </w:divBdr>
    </w:div>
    <w:div w:id="153037163">
      <w:bodyDiv w:val="1"/>
      <w:marLeft w:val="0"/>
      <w:marRight w:val="0"/>
      <w:marTop w:val="0"/>
      <w:marBottom w:val="0"/>
      <w:divBdr>
        <w:top w:val="none" w:sz="0" w:space="0" w:color="auto"/>
        <w:left w:val="none" w:sz="0" w:space="0" w:color="auto"/>
        <w:bottom w:val="none" w:sz="0" w:space="0" w:color="auto"/>
        <w:right w:val="none" w:sz="0" w:space="0" w:color="auto"/>
      </w:divBdr>
    </w:div>
    <w:div w:id="161316504">
      <w:bodyDiv w:val="1"/>
      <w:marLeft w:val="0"/>
      <w:marRight w:val="0"/>
      <w:marTop w:val="0"/>
      <w:marBottom w:val="0"/>
      <w:divBdr>
        <w:top w:val="none" w:sz="0" w:space="0" w:color="auto"/>
        <w:left w:val="none" w:sz="0" w:space="0" w:color="auto"/>
        <w:bottom w:val="none" w:sz="0" w:space="0" w:color="auto"/>
        <w:right w:val="none" w:sz="0" w:space="0" w:color="auto"/>
      </w:divBdr>
    </w:div>
    <w:div w:id="161743040">
      <w:bodyDiv w:val="1"/>
      <w:marLeft w:val="0"/>
      <w:marRight w:val="0"/>
      <w:marTop w:val="0"/>
      <w:marBottom w:val="0"/>
      <w:divBdr>
        <w:top w:val="none" w:sz="0" w:space="0" w:color="auto"/>
        <w:left w:val="none" w:sz="0" w:space="0" w:color="auto"/>
        <w:bottom w:val="none" w:sz="0" w:space="0" w:color="auto"/>
        <w:right w:val="none" w:sz="0" w:space="0" w:color="auto"/>
      </w:divBdr>
    </w:div>
    <w:div w:id="165169948">
      <w:bodyDiv w:val="1"/>
      <w:marLeft w:val="0"/>
      <w:marRight w:val="0"/>
      <w:marTop w:val="0"/>
      <w:marBottom w:val="0"/>
      <w:divBdr>
        <w:top w:val="none" w:sz="0" w:space="0" w:color="auto"/>
        <w:left w:val="none" w:sz="0" w:space="0" w:color="auto"/>
        <w:bottom w:val="none" w:sz="0" w:space="0" w:color="auto"/>
        <w:right w:val="none" w:sz="0" w:space="0" w:color="auto"/>
      </w:divBdr>
    </w:div>
    <w:div w:id="167523773">
      <w:bodyDiv w:val="1"/>
      <w:marLeft w:val="0"/>
      <w:marRight w:val="0"/>
      <w:marTop w:val="0"/>
      <w:marBottom w:val="0"/>
      <w:divBdr>
        <w:top w:val="none" w:sz="0" w:space="0" w:color="auto"/>
        <w:left w:val="none" w:sz="0" w:space="0" w:color="auto"/>
        <w:bottom w:val="none" w:sz="0" w:space="0" w:color="auto"/>
        <w:right w:val="none" w:sz="0" w:space="0" w:color="auto"/>
      </w:divBdr>
    </w:div>
    <w:div w:id="167598162">
      <w:bodyDiv w:val="1"/>
      <w:marLeft w:val="0"/>
      <w:marRight w:val="0"/>
      <w:marTop w:val="0"/>
      <w:marBottom w:val="0"/>
      <w:divBdr>
        <w:top w:val="none" w:sz="0" w:space="0" w:color="auto"/>
        <w:left w:val="none" w:sz="0" w:space="0" w:color="auto"/>
        <w:bottom w:val="none" w:sz="0" w:space="0" w:color="auto"/>
        <w:right w:val="none" w:sz="0" w:space="0" w:color="auto"/>
      </w:divBdr>
    </w:div>
    <w:div w:id="173032176">
      <w:bodyDiv w:val="1"/>
      <w:marLeft w:val="0"/>
      <w:marRight w:val="0"/>
      <w:marTop w:val="0"/>
      <w:marBottom w:val="0"/>
      <w:divBdr>
        <w:top w:val="none" w:sz="0" w:space="0" w:color="auto"/>
        <w:left w:val="none" w:sz="0" w:space="0" w:color="auto"/>
        <w:bottom w:val="none" w:sz="0" w:space="0" w:color="auto"/>
        <w:right w:val="none" w:sz="0" w:space="0" w:color="auto"/>
      </w:divBdr>
    </w:div>
    <w:div w:id="176969559">
      <w:bodyDiv w:val="1"/>
      <w:marLeft w:val="0"/>
      <w:marRight w:val="0"/>
      <w:marTop w:val="0"/>
      <w:marBottom w:val="0"/>
      <w:divBdr>
        <w:top w:val="none" w:sz="0" w:space="0" w:color="auto"/>
        <w:left w:val="none" w:sz="0" w:space="0" w:color="auto"/>
        <w:bottom w:val="none" w:sz="0" w:space="0" w:color="auto"/>
        <w:right w:val="none" w:sz="0" w:space="0" w:color="auto"/>
      </w:divBdr>
    </w:div>
    <w:div w:id="182480187">
      <w:bodyDiv w:val="1"/>
      <w:marLeft w:val="0"/>
      <w:marRight w:val="0"/>
      <w:marTop w:val="0"/>
      <w:marBottom w:val="0"/>
      <w:divBdr>
        <w:top w:val="none" w:sz="0" w:space="0" w:color="auto"/>
        <w:left w:val="none" w:sz="0" w:space="0" w:color="auto"/>
        <w:bottom w:val="none" w:sz="0" w:space="0" w:color="auto"/>
        <w:right w:val="none" w:sz="0" w:space="0" w:color="auto"/>
      </w:divBdr>
    </w:div>
    <w:div w:id="183130593">
      <w:bodyDiv w:val="1"/>
      <w:marLeft w:val="0"/>
      <w:marRight w:val="0"/>
      <w:marTop w:val="0"/>
      <w:marBottom w:val="0"/>
      <w:divBdr>
        <w:top w:val="none" w:sz="0" w:space="0" w:color="auto"/>
        <w:left w:val="none" w:sz="0" w:space="0" w:color="auto"/>
        <w:bottom w:val="none" w:sz="0" w:space="0" w:color="auto"/>
        <w:right w:val="none" w:sz="0" w:space="0" w:color="auto"/>
      </w:divBdr>
      <w:divsChild>
        <w:div w:id="73016113">
          <w:marLeft w:val="480"/>
          <w:marRight w:val="0"/>
          <w:marTop w:val="0"/>
          <w:marBottom w:val="0"/>
          <w:divBdr>
            <w:top w:val="none" w:sz="0" w:space="0" w:color="auto"/>
            <w:left w:val="none" w:sz="0" w:space="0" w:color="auto"/>
            <w:bottom w:val="none" w:sz="0" w:space="0" w:color="auto"/>
            <w:right w:val="none" w:sz="0" w:space="0" w:color="auto"/>
          </w:divBdr>
        </w:div>
        <w:div w:id="585576397">
          <w:marLeft w:val="480"/>
          <w:marRight w:val="0"/>
          <w:marTop w:val="0"/>
          <w:marBottom w:val="0"/>
          <w:divBdr>
            <w:top w:val="none" w:sz="0" w:space="0" w:color="auto"/>
            <w:left w:val="none" w:sz="0" w:space="0" w:color="auto"/>
            <w:bottom w:val="none" w:sz="0" w:space="0" w:color="auto"/>
            <w:right w:val="none" w:sz="0" w:space="0" w:color="auto"/>
          </w:divBdr>
        </w:div>
        <w:div w:id="1550341693">
          <w:marLeft w:val="480"/>
          <w:marRight w:val="0"/>
          <w:marTop w:val="0"/>
          <w:marBottom w:val="0"/>
          <w:divBdr>
            <w:top w:val="none" w:sz="0" w:space="0" w:color="auto"/>
            <w:left w:val="none" w:sz="0" w:space="0" w:color="auto"/>
            <w:bottom w:val="none" w:sz="0" w:space="0" w:color="auto"/>
            <w:right w:val="none" w:sz="0" w:space="0" w:color="auto"/>
          </w:divBdr>
        </w:div>
        <w:div w:id="2089687893">
          <w:marLeft w:val="480"/>
          <w:marRight w:val="0"/>
          <w:marTop w:val="0"/>
          <w:marBottom w:val="0"/>
          <w:divBdr>
            <w:top w:val="none" w:sz="0" w:space="0" w:color="auto"/>
            <w:left w:val="none" w:sz="0" w:space="0" w:color="auto"/>
            <w:bottom w:val="none" w:sz="0" w:space="0" w:color="auto"/>
            <w:right w:val="none" w:sz="0" w:space="0" w:color="auto"/>
          </w:divBdr>
        </w:div>
        <w:div w:id="617218731">
          <w:marLeft w:val="480"/>
          <w:marRight w:val="0"/>
          <w:marTop w:val="0"/>
          <w:marBottom w:val="0"/>
          <w:divBdr>
            <w:top w:val="none" w:sz="0" w:space="0" w:color="auto"/>
            <w:left w:val="none" w:sz="0" w:space="0" w:color="auto"/>
            <w:bottom w:val="none" w:sz="0" w:space="0" w:color="auto"/>
            <w:right w:val="none" w:sz="0" w:space="0" w:color="auto"/>
          </w:divBdr>
        </w:div>
        <w:div w:id="1848591220">
          <w:marLeft w:val="480"/>
          <w:marRight w:val="0"/>
          <w:marTop w:val="0"/>
          <w:marBottom w:val="0"/>
          <w:divBdr>
            <w:top w:val="none" w:sz="0" w:space="0" w:color="auto"/>
            <w:left w:val="none" w:sz="0" w:space="0" w:color="auto"/>
            <w:bottom w:val="none" w:sz="0" w:space="0" w:color="auto"/>
            <w:right w:val="none" w:sz="0" w:space="0" w:color="auto"/>
          </w:divBdr>
        </w:div>
        <w:div w:id="1669284653">
          <w:marLeft w:val="480"/>
          <w:marRight w:val="0"/>
          <w:marTop w:val="0"/>
          <w:marBottom w:val="0"/>
          <w:divBdr>
            <w:top w:val="none" w:sz="0" w:space="0" w:color="auto"/>
            <w:left w:val="none" w:sz="0" w:space="0" w:color="auto"/>
            <w:bottom w:val="none" w:sz="0" w:space="0" w:color="auto"/>
            <w:right w:val="none" w:sz="0" w:space="0" w:color="auto"/>
          </w:divBdr>
        </w:div>
        <w:div w:id="1017344936">
          <w:marLeft w:val="480"/>
          <w:marRight w:val="0"/>
          <w:marTop w:val="0"/>
          <w:marBottom w:val="0"/>
          <w:divBdr>
            <w:top w:val="none" w:sz="0" w:space="0" w:color="auto"/>
            <w:left w:val="none" w:sz="0" w:space="0" w:color="auto"/>
            <w:bottom w:val="none" w:sz="0" w:space="0" w:color="auto"/>
            <w:right w:val="none" w:sz="0" w:space="0" w:color="auto"/>
          </w:divBdr>
        </w:div>
        <w:div w:id="515047835">
          <w:marLeft w:val="480"/>
          <w:marRight w:val="0"/>
          <w:marTop w:val="0"/>
          <w:marBottom w:val="0"/>
          <w:divBdr>
            <w:top w:val="none" w:sz="0" w:space="0" w:color="auto"/>
            <w:left w:val="none" w:sz="0" w:space="0" w:color="auto"/>
            <w:bottom w:val="none" w:sz="0" w:space="0" w:color="auto"/>
            <w:right w:val="none" w:sz="0" w:space="0" w:color="auto"/>
          </w:divBdr>
        </w:div>
        <w:div w:id="545993617">
          <w:marLeft w:val="480"/>
          <w:marRight w:val="0"/>
          <w:marTop w:val="0"/>
          <w:marBottom w:val="0"/>
          <w:divBdr>
            <w:top w:val="none" w:sz="0" w:space="0" w:color="auto"/>
            <w:left w:val="none" w:sz="0" w:space="0" w:color="auto"/>
            <w:bottom w:val="none" w:sz="0" w:space="0" w:color="auto"/>
            <w:right w:val="none" w:sz="0" w:space="0" w:color="auto"/>
          </w:divBdr>
        </w:div>
        <w:div w:id="1479688085">
          <w:marLeft w:val="480"/>
          <w:marRight w:val="0"/>
          <w:marTop w:val="0"/>
          <w:marBottom w:val="0"/>
          <w:divBdr>
            <w:top w:val="none" w:sz="0" w:space="0" w:color="auto"/>
            <w:left w:val="none" w:sz="0" w:space="0" w:color="auto"/>
            <w:bottom w:val="none" w:sz="0" w:space="0" w:color="auto"/>
            <w:right w:val="none" w:sz="0" w:space="0" w:color="auto"/>
          </w:divBdr>
        </w:div>
        <w:div w:id="1616056472">
          <w:marLeft w:val="480"/>
          <w:marRight w:val="0"/>
          <w:marTop w:val="0"/>
          <w:marBottom w:val="0"/>
          <w:divBdr>
            <w:top w:val="none" w:sz="0" w:space="0" w:color="auto"/>
            <w:left w:val="none" w:sz="0" w:space="0" w:color="auto"/>
            <w:bottom w:val="none" w:sz="0" w:space="0" w:color="auto"/>
            <w:right w:val="none" w:sz="0" w:space="0" w:color="auto"/>
          </w:divBdr>
        </w:div>
        <w:div w:id="506558238">
          <w:marLeft w:val="480"/>
          <w:marRight w:val="0"/>
          <w:marTop w:val="0"/>
          <w:marBottom w:val="0"/>
          <w:divBdr>
            <w:top w:val="none" w:sz="0" w:space="0" w:color="auto"/>
            <w:left w:val="none" w:sz="0" w:space="0" w:color="auto"/>
            <w:bottom w:val="none" w:sz="0" w:space="0" w:color="auto"/>
            <w:right w:val="none" w:sz="0" w:space="0" w:color="auto"/>
          </w:divBdr>
        </w:div>
        <w:div w:id="1420130858">
          <w:marLeft w:val="480"/>
          <w:marRight w:val="0"/>
          <w:marTop w:val="0"/>
          <w:marBottom w:val="0"/>
          <w:divBdr>
            <w:top w:val="none" w:sz="0" w:space="0" w:color="auto"/>
            <w:left w:val="none" w:sz="0" w:space="0" w:color="auto"/>
            <w:bottom w:val="none" w:sz="0" w:space="0" w:color="auto"/>
            <w:right w:val="none" w:sz="0" w:space="0" w:color="auto"/>
          </w:divBdr>
        </w:div>
        <w:div w:id="1345596183">
          <w:marLeft w:val="480"/>
          <w:marRight w:val="0"/>
          <w:marTop w:val="0"/>
          <w:marBottom w:val="0"/>
          <w:divBdr>
            <w:top w:val="none" w:sz="0" w:space="0" w:color="auto"/>
            <w:left w:val="none" w:sz="0" w:space="0" w:color="auto"/>
            <w:bottom w:val="none" w:sz="0" w:space="0" w:color="auto"/>
            <w:right w:val="none" w:sz="0" w:space="0" w:color="auto"/>
          </w:divBdr>
        </w:div>
        <w:div w:id="702511078">
          <w:marLeft w:val="480"/>
          <w:marRight w:val="0"/>
          <w:marTop w:val="0"/>
          <w:marBottom w:val="0"/>
          <w:divBdr>
            <w:top w:val="none" w:sz="0" w:space="0" w:color="auto"/>
            <w:left w:val="none" w:sz="0" w:space="0" w:color="auto"/>
            <w:bottom w:val="none" w:sz="0" w:space="0" w:color="auto"/>
            <w:right w:val="none" w:sz="0" w:space="0" w:color="auto"/>
          </w:divBdr>
        </w:div>
        <w:div w:id="1515152341">
          <w:marLeft w:val="480"/>
          <w:marRight w:val="0"/>
          <w:marTop w:val="0"/>
          <w:marBottom w:val="0"/>
          <w:divBdr>
            <w:top w:val="none" w:sz="0" w:space="0" w:color="auto"/>
            <w:left w:val="none" w:sz="0" w:space="0" w:color="auto"/>
            <w:bottom w:val="none" w:sz="0" w:space="0" w:color="auto"/>
            <w:right w:val="none" w:sz="0" w:space="0" w:color="auto"/>
          </w:divBdr>
        </w:div>
        <w:div w:id="386759736">
          <w:marLeft w:val="480"/>
          <w:marRight w:val="0"/>
          <w:marTop w:val="0"/>
          <w:marBottom w:val="0"/>
          <w:divBdr>
            <w:top w:val="none" w:sz="0" w:space="0" w:color="auto"/>
            <w:left w:val="none" w:sz="0" w:space="0" w:color="auto"/>
            <w:bottom w:val="none" w:sz="0" w:space="0" w:color="auto"/>
            <w:right w:val="none" w:sz="0" w:space="0" w:color="auto"/>
          </w:divBdr>
        </w:div>
        <w:div w:id="551381090">
          <w:marLeft w:val="480"/>
          <w:marRight w:val="0"/>
          <w:marTop w:val="0"/>
          <w:marBottom w:val="0"/>
          <w:divBdr>
            <w:top w:val="none" w:sz="0" w:space="0" w:color="auto"/>
            <w:left w:val="none" w:sz="0" w:space="0" w:color="auto"/>
            <w:bottom w:val="none" w:sz="0" w:space="0" w:color="auto"/>
            <w:right w:val="none" w:sz="0" w:space="0" w:color="auto"/>
          </w:divBdr>
        </w:div>
        <w:div w:id="467750510">
          <w:marLeft w:val="480"/>
          <w:marRight w:val="0"/>
          <w:marTop w:val="0"/>
          <w:marBottom w:val="0"/>
          <w:divBdr>
            <w:top w:val="none" w:sz="0" w:space="0" w:color="auto"/>
            <w:left w:val="none" w:sz="0" w:space="0" w:color="auto"/>
            <w:bottom w:val="none" w:sz="0" w:space="0" w:color="auto"/>
            <w:right w:val="none" w:sz="0" w:space="0" w:color="auto"/>
          </w:divBdr>
        </w:div>
        <w:div w:id="1782841364">
          <w:marLeft w:val="480"/>
          <w:marRight w:val="0"/>
          <w:marTop w:val="0"/>
          <w:marBottom w:val="0"/>
          <w:divBdr>
            <w:top w:val="none" w:sz="0" w:space="0" w:color="auto"/>
            <w:left w:val="none" w:sz="0" w:space="0" w:color="auto"/>
            <w:bottom w:val="none" w:sz="0" w:space="0" w:color="auto"/>
            <w:right w:val="none" w:sz="0" w:space="0" w:color="auto"/>
          </w:divBdr>
        </w:div>
      </w:divsChild>
    </w:div>
    <w:div w:id="183369844">
      <w:bodyDiv w:val="1"/>
      <w:marLeft w:val="0"/>
      <w:marRight w:val="0"/>
      <w:marTop w:val="0"/>
      <w:marBottom w:val="0"/>
      <w:divBdr>
        <w:top w:val="none" w:sz="0" w:space="0" w:color="auto"/>
        <w:left w:val="none" w:sz="0" w:space="0" w:color="auto"/>
        <w:bottom w:val="none" w:sz="0" w:space="0" w:color="auto"/>
        <w:right w:val="none" w:sz="0" w:space="0" w:color="auto"/>
      </w:divBdr>
    </w:div>
    <w:div w:id="186143992">
      <w:bodyDiv w:val="1"/>
      <w:marLeft w:val="0"/>
      <w:marRight w:val="0"/>
      <w:marTop w:val="0"/>
      <w:marBottom w:val="0"/>
      <w:divBdr>
        <w:top w:val="none" w:sz="0" w:space="0" w:color="auto"/>
        <w:left w:val="none" w:sz="0" w:space="0" w:color="auto"/>
        <w:bottom w:val="none" w:sz="0" w:space="0" w:color="auto"/>
        <w:right w:val="none" w:sz="0" w:space="0" w:color="auto"/>
      </w:divBdr>
    </w:div>
    <w:div w:id="195045530">
      <w:bodyDiv w:val="1"/>
      <w:marLeft w:val="0"/>
      <w:marRight w:val="0"/>
      <w:marTop w:val="0"/>
      <w:marBottom w:val="0"/>
      <w:divBdr>
        <w:top w:val="none" w:sz="0" w:space="0" w:color="auto"/>
        <w:left w:val="none" w:sz="0" w:space="0" w:color="auto"/>
        <w:bottom w:val="none" w:sz="0" w:space="0" w:color="auto"/>
        <w:right w:val="none" w:sz="0" w:space="0" w:color="auto"/>
      </w:divBdr>
    </w:div>
    <w:div w:id="197352879">
      <w:bodyDiv w:val="1"/>
      <w:marLeft w:val="0"/>
      <w:marRight w:val="0"/>
      <w:marTop w:val="0"/>
      <w:marBottom w:val="0"/>
      <w:divBdr>
        <w:top w:val="none" w:sz="0" w:space="0" w:color="auto"/>
        <w:left w:val="none" w:sz="0" w:space="0" w:color="auto"/>
        <w:bottom w:val="none" w:sz="0" w:space="0" w:color="auto"/>
        <w:right w:val="none" w:sz="0" w:space="0" w:color="auto"/>
      </w:divBdr>
    </w:div>
    <w:div w:id="202985039">
      <w:bodyDiv w:val="1"/>
      <w:marLeft w:val="0"/>
      <w:marRight w:val="0"/>
      <w:marTop w:val="0"/>
      <w:marBottom w:val="0"/>
      <w:divBdr>
        <w:top w:val="none" w:sz="0" w:space="0" w:color="auto"/>
        <w:left w:val="none" w:sz="0" w:space="0" w:color="auto"/>
        <w:bottom w:val="none" w:sz="0" w:space="0" w:color="auto"/>
        <w:right w:val="none" w:sz="0" w:space="0" w:color="auto"/>
      </w:divBdr>
    </w:div>
    <w:div w:id="204877475">
      <w:bodyDiv w:val="1"/>
      <w:marLeft w:val="0"/>
      <w:marRight w:val="0"/>
      <w:marTop w:val="0"/>
      <w:marBottom w:val="0"/>
      <w:divBdr>
        <w:top w:val="none" w:sz="0" w:space="0" w:color="auto"/>
        <w:left w:val="none" w:sz="0" w:space="0" w:color="auto"/>
        <w:bottom w:val="none" w:sz="0" w:space="0" w:color="auto"/>
        <w:right w:val="none" w:sz="0" w:space="0" w:color="auto"/>
      </w:divBdr>
    </w:div>
    <w:div w:id="205415260">
      <w:bodyDiv w:val="1"/>
      <w:marLeft w:val="0"/>
      <w:marRight w:val="0"/>
      <w:marTop w:val="0"/>
      <w:marBottom w:val="0"/>
      <w:divBdr>
        <w:top w:val="none" w:sz="0" w:space="0" w:color="auto"/>
        <w:left w:val="none" w:sz="0" w:space="0" w:color="auto"/>
        <w:bottom w:val="none" w:sz="0" w:space="0" w:color="auto"/>
        <w:right w:val="none" w:sz="0" w:space="0" w:color="auto"/>
      </w:divBdr>
    </w:div>
    <w:div w:id="205726850">
      <w:bodyDiv w:val="1"/>
      <w:marLeft w:val="0"/>
      <w:marRight w:val="0"/>
      <w:marTop w:val="0"/>
      <w:marBottom w:val="0"/>
      <w:divBdr>
        <w:top w:val="none" w:sz="0" w:space="0" w:color="auto"/>
        <w:left w:val="none" w:sz="0" w:space="0" w:color="auto"/>
        <w:bottom w:val="none" w:sz="0" w:space="0" w:color="auto"/>
        <w:right w:val="none" w:sz="0" w:space="0" w:color="auto"/>
      </w:divBdr>
    </w:div>
    <w:div w:id="210849535">
      <w:bodyDiv w:val="1"/>
      <w:marLeft w:val="0"/>
      <w:marRight w:val="0"/>
      <w:marTop w:val="0"/>
      <w:marBottom w:val="0"/>
      <w:divBdr>
        <w:top w:val="none" w:sz="0" w:space="0" w:color="auto"/>
        <w:left w:val="none" w:sz="0" w:space="0" w:color="auto"/>
        <w:bottom w:val="none" w:sz="0" w:space="0" w:color="auto"/>
        <w:right w:val="none" w:sz="0" w:space="0" w:color="auto"/>
      </w:divBdr>
    </w:div>
    <w:div w:id="211502354">
      <w:bodyDiv w:val="1"/>
      <w:marLeft w:val="0"/>
      <w:marRight w:val="0"/>
      <w:marTop w:val="0"/>
      <w:marBottom w:val="0"/>
      <w:divBdr>
        <w:top w:val="none" w:sz="0" w:space="0" w:color="auto"/>
        <w:left w:val="none" w:sz="0" w:space="0" w:color="auto"/>
        <w:bottom w:val="none" w:sz="0" w:space="0" w:color="auto"/>
        <w:right w:val="none" w:sz="0" w:space="0" w:color="auto"/>
      </w:divBdr>
    </w:div>
    <w:div w:id="212934339">
      <w:bodyDiv w:val="1"/>
      <w:marLeft w:val="0"/>
      <w:marRight w:val="0"/>
      <w:marTop w:val="0"/>
      <w:marBottom w:val="0"/>
      <w:divBdr>
        <w:top w:val="none" w:sz="0" w:space="0" w:color="auto"/>
        <w:left w:val="none" w:sz="0" w:space="0" w:color="auto"/>
        <w:bottom w:val="none" w:sz="0" w:space="0" w:color="auto"/>
        <w:right w:val="none" w:sz="0" w:space="0" w:color="auto"/>
      </w:divBdr>
    </w:div>
    <w:div w:id="218253612">
      <w:bodyDiv w:val="1"/>
      <w:marLeft w:val="0"/>
      <w:marRight w:val="0"/>
      <w:marTop w:val="0"/>
      <w:marBottom w:val="0"/>
      <w:divBdr>
        <w:top w:val="none" w:sz="0" w:space="0" w:color="auto"/>
        <w:left w:val="none" w:sz="0" w:space="0" w:color="auto"/>
        <w:bottom w:val="none" w:sz="0" w:space="0" w:color="auto"/>
        <w:right w:val="none" w:sz="0" w:space="0" w:color="auto"/>
      </w:divBdr>
    </w:div>
    <w:div w:id="220596776">
      <w:bodyDiv w:val="1"/>
      <w:marLeft w:val="0"/>
      <w:marRight w:val="0"/>
      <w:marTop w:val="0"/>
      <w:marBottom w:val="0"/>
      <w:divBdr>
        <w:top w:val="none" w:sz="0" w:space="0" w:color="auto"/>
        <w:left w:val="none" w:sz="0" w:space="0" w:color="auto"/>
        <w:bottom w:val="none" w:sz="0" w:space="0" w:color="auto"/>
        <w:right w:val="none" w:sz="0" w:space="0" w:color="auto"/>
      </w:divBdr>
    </w:div>
    <w:div w:id="224461436">
      <w:bodyDiv w:val="1"/>
      <w:marLeft w:val="0"/>
      <w:marRight w:val="0"/>
      <w:marTop w:val="0"/>
      <w:marBottom w:val="0"/>
      <w:divBdr>
        <w:top w:val="none" w:sz="0" w:space="0" w:color="auto"/>
        <w:left w:val="none" w:sz="0" w:space="0" w:color="auto"/>
        <w:bottom w:val="none" w:sz="0" w:space="0" w:color="auto"/>
        <w:right w:val="none" w:sz="0" w:space="0" w:color="auto"/>
      </w:divBdr>
    </w:div>
    <w:div w:id="224530200">
      <w:bodyDiv w:val="1"/>
      <w:marLeft w:val="0"/>
      <w:marRight w:val="0"/>
      <w:marTop w:val="0"/>
      <w:marBottom w:val="0"/>
      <w:divBdr>
        <w:top w:val="none" w:sz="0" w:space="0" w:color="auto"/>
        <w:left w:val="none" w:sz="0" w:space="0" w:color="auto"/>
        <w:bottom w:val="none" w:sz="0" w:space="0" w:color="auto"/>
        <w:right w:val="none" w:sz="0" w:space="0" w:color="auto"/>
      </w:divBdr>
    </w:div>
    <w:div w:id="228081729">
      <w:bodyDiv w:val="1"/>
      <w:marLeft w:val="0"/>
      <w:marRight w:val="0"/>
      <w:marTop w:val="0"/>
      <w:marBottom w:val="0"/>
      <w:divBdr>
        <w:top w:val="none" w:sz="0" w:space="0" w:color="auto"/>
        <w:left w:val="none" w:sz="0" w:space="0" w:color="auto"/>
        <w:bottom w:val="none" w:sz="0" w:space="0" w:color="auto"/>
        <w:right w:val="none" w:sz="0" w:space="0" w:color="auto"/>
      </w:divBdr>
    </w:div>
    <w:div w:id="229004166">
      <w:bodyDiv w:val="1"/>
      <w:marLeft w:val="0"/>
      <w:marRight w:val="0"/>
      <w:marTop w:val="0"/>
      <w:marBottom w:val="0"/>
      <w:divBdr>
        <w:top w:val="none" w:sz="0" w:space="0" w:color="auto"/>
        <w:left w:val="none" w:sz="0" w:space="0" w:color="auto"/>
        <w:bottom w:val="none" w:sz="0" w:space="0" w:color="auto"/>
        <w:right w:val="none" w:sz="0" w:space="0" w:color="auto"/>
      </w:divBdr>
    </w:div>
    <w:div w:id="235822317">
      <w:bodyDiv w:val="1"/>
      <w:marLeft w:val="0"/>
      <w:marRight w:val="0"/>
      <w:marTop w:val="0"/>
      <w:marBottom w:val="0"/>
      <w:divBdr>
        <w:top w:val="none" w:sz="0" w:space="0" w:color="auto"/>
        <w:left w:val="none" w:sz="0" w:space="0" w:color="auto"/>
        <w:bottom w:val="none" w:sz="0" w:space="0" w:color="auto"/>
        <w:right w:val="none" w:sz="0" w:space="0" w:color="auto"/>
      </w:divBdr>
    </w:div>
    <w:div w:id="240023615">
      <w:bodyDiv w:val="1"/>
      <w:marLeft w:val="0"/>
      <w:marRight w:val="0"/>
      <w:marTop w:val="0"/>
      <w:marBottom w:val="0"/>
      <w:divBdr>
        <w:top w:val="none" w:sz="0" w:space="0" w:color="auto"/>
        <w:left w:val="none" w:sz="0" w:space="0" w:color="auto"/>
        <w:bottom w:val="none" w:sz="0" w:space="0" w:color="auto"/>
        <w:right w:val="none" w:sz="0" w:space="0" w:color="auto"/>
      </w:divBdr>
    </w:div>
    <w:div w:id="243804707">
      <w:bodyDiv w:val="1"/>
      <w:marLeft w:val="0"/>
      <w:marRight w:val="0"/>
      <w:marTop w:val="0"/>
      <w:marBottom w:val="0"/>
      <w:divBdr>
        <w:top w:val="none" w:sz="0" w:space="0" w:color="auto"/>
        <w:left w:val="none" w:sz="0" w:space="0" w:color="auto"/>
        <w:bottom w:val="none" w:sz="0" w:space="0" w:color="auto"/>
        <w:right w:val="none" w:sz="0" w:space="0" w:color="auto"/>
      </w:divBdr>
    </w:div>
    <w:div w:id="248391884">
      <w:bodyDiv w:val="1"/>
      <w:marLeft w:val="0"/>
      <w:marRight w:val="0"/>
      <w:marTop w:val="0"/>
      <w:marBottom w:val="0"/>
      <w:divBdr>
        <w:top w:val="none" w:sz="0" w:space="0" w:color="auto"/>
        <w:left w:val="none" w:sz="0" w:space="0" w:color="auto"/>
        <w:bottom w:val="none" w:sz="0" w:space="0" w:color="auto"/>
        <w:right w:val="none" w:sz="0" w:space="0" w:color="auto"/>
      </w:divBdr>
    </w:div>
    <w:div w:id="249386718">
      <w:bodyDiv w:val="1"/>
      <w:marLeft w:val="0"/>
      <w:marRight w:val="0"/>
      <w:marTop w:val="0"/>
      <w:marBottom w:val="0"/>
      <w:divBdr>
        <w:top w:val="none" w:sz="0" w:space="0" w:color="auto"/>
        <w:left w:val="none" w:sz="0" w:space="0" w:color="auto"/>
        <w:bottom w:val="none" w:sz="0" w:space="0" w:color="auto"/>
        <w:right w:val="none" w:sz="0" w:space="0" w:color="auto"/>
      </w:divBdr>
    </w:div>
    <w:div w:id="251862807">
      <w:bodyDiv w:val="1"/>
      <w:marLeft w:val="0"/>
      <w:marRight w:val="0"/>
      <w:marTop w:val="0"/>
      <w:marBottom w:val="0"/>
      <w:divBdr>
        <w:top w:val="none" w:sz="0" w:space="0" w:color="auto"/>
        <w:left w:val="none" w:sz="0" w:space="0" w:color="auto"/>
        <w:bottom w:val="none" w:sz="0" w:space="0" w:color="auto"/>
        <w:right w:val="none" w:sz="0" w:space="0" w:color="auto"/>
      </w:divBdr>
    </w:div>
    <w:div w:id="261188118">
      <w:bodyDiv w:val="1"/>
      <w:marLeft w:val="0"/>
      <w:marRight w:val="0"/>
      <w:marTop w:val="0"/>
      <w:marBottom w:val="0"/>
      <w:divBdr>
        <w:top w:val="none" w:sz="0" w:space="0" w:color="auto"/>
        <w:left w:val="none" w:sz="0" w:space="0" w:color="auto"/>
        <w:bottom w:val="none" w:sz="0" w:space="0" w:color="auto"/>
        <w:right w:val="none" w:sz="0" w:space="0" w:color="auto"/>
      </w:divBdr>
    </w:div>
    <w:div w:id="262537287">
      <w:bodyDiv w:val="1"/>
      <w:marLeft w:val="0"/>
      <w:marRight w:val="0"/>
      <w:marTop w:val="0"/>
      <w:marBottom w:val="0"/>
      <w:divBdr>
        <w:top w:val="none" w:sz="0" w:space="0" w:color="auto"/>
        <w:left w:val="none" w:sz="0" w:space="0" w:color="auto"/>
        <w:bottom w:val="none" w:sz="0" w:space="0" w:color="auto"/>
        <w:right w:val="none" w:sz="0" w:space="0" w:color="auto"/>
      </w:divBdr>
    </w:div>
    <w:div w:id="264384663">
      <w:bodyDiv w:val="1"/>
      <w:marLeft w:val="0"/>
      <w:marRight w:val="0"/>
      <w:marTop w:val="0"/>
      <w:marBottom w:val="0"/>
      <w:divBdr>
        <w:top w:val="none" w:sz="0" w:space="0" w:color="auto"/>
        <w:left w:val="none" w:sz="0" w:space="0" w:color="auto"/>
        <w:bottom w:val="none" w:sz="0" w:space="0" w:color="auto"/>
        <w:right w:val="none" w:sz="0" w:space="0" w:color="auto"/>
      </w:divBdr>
    </w:div>
    <w:div w:id="264584799">
      <w:bodyDiv w:val="1"/>
      <w:marLeft w:val="0"/>
      <w:marRight w:val="0"/>
      <w:marTop w:val="0"/>
      <w:marBottom w:val="0"/>
      <w:divBdr>
        <w:top w:val="none" w:sz="0" w:space="0" w:color="auto"/>
        <w:left w:val="none" w:sz="0" w:space="0" w:color="auto"/>
        <w:bottom w:val="none" w:sz="0" w:space="0" w:color="auto"/>
        <w:right w:val="none" w:sz="0" w:space="0" w:color="auto"/>
      </w:divBdr>
    </w:div>
    <w:div w:id="266931119">
      <w:bodyDiv w:val="1"/>
      <w:marLeft w:val="0"/>
      <w:marRight w:val="0"/>
      <w:marTop w:val="0"/>
      <w:marBottom w:val="0"/>
      <w:divBdr>
        <w:top w:val="none" w:sz="0" w:space="0" w:color="auto"/>
        <w:left w:val="none" w:sz="0" w:space="0" w:color="auto"/>
        <w:bottom w:val="none" w:sz="0" w:space="0" w:color="auto"/>
        <w:right w:val="none" w:sz="0" w:space="0" w:color="auto"/>
      </w:divBdr>
    </w:div>
    <w:div w:id="276721905">
      <w:bodyDiv w:val="1"/>
      <w:marLeft w:val="0"/>
      <w:marRight w:val="0"/>
      <w:marTop w:val="0"/>
      <w:marBottom w:val="0"/>
      <w:divBdr>
        <w:top w:val="none" w:sz="0" w:space="0" w:color="auto"/>
        <w:left w:val="none" w:sz="0" w:space="0" w:color="auto"/>
        <w:bottom w:val="none" w:sz="0" w:space="0" w:color="auto"/>
        <w:right w:val="none" w:sz="0" w:space="0" w:color="auto"/>
      </w:divBdr>
    </w:div>
    <w:div w:id="278878932">
      <w:bodyDiv w:val="1"/>
      <w:marLeft w:val="0"/>
      <w:marRight w:val="0"/>
      <w:marTop w:val="0"/>
      <w:marBottom w:val="0"/>
      <w:divBdr>
        <w:top w:val="none" w:sz="0" w:space="0" w:color="auto"/>
        <w:left w:val="none" w:sz="0" w:space="0" w:color="auto"/>
        <w:bottom w:val="none" w:sz="0" w:space="0" w:color="auto"/>
        <w:right w:val="none" w:sz="0" w:space="0" w:color="auto"/>
      </w:divBdr>
    </w:div>
    <w:div w:id="279146285">
      <w:bodyDiv w:val="1"/>
      <w:marLeft w:val="0"/>
      <w:marRight w:val="0"/>
      <w:marTop w:val="0"/>
      <w:marBottom w:val="0"/>
      <w:divBdr>
        <w:top w:val="none" w:sz="0" w:space="0" w:color="auto"/>
        <w:left w:val="none" w:sz="0" w:space="0" w:color="auto"/>
        <w:bottom w:val="none" w:sz="0" w:space="0" w:color="auto"/>
        <w:right w:val="none" w:sz="0" w:space="0" w:color="auto"/>
      </w:divBdr>
    </w:div>
    <w:div w:id="279383057">
      <w:bodyDiv w:val="1"/>
      <w:marLeft w:val="0"/>
      <w:marRight w:val="0"/>
      <w:marTop w:val="0"/>
      <w:marBottom w:val="0"/>
      <w:divBdr>
        <w:top w:val="none" w:sz="0" w:space="0" w:color="auto"/>
        <w:left w:val="none" w:sz="0" w:space="0" w:color="auto"/>
        <w:bottom w:val="none" w:sz="0" w:space="0" w:color="auto"/>
        <w:right w:val="none" w:sz="0" w:space="0" w:color="auto"/>
      </w:divBdr>
    </w:div>
    <w:div w:id="284970054">
      <w:bodyDiv w:val="1"/>
      <w:marLeft w:val="0"/>
      <w:marRight w:val="0"/>
      <w:marTop w:val="0"/>
      <w:marBottom w:val="0"/>
      <w:divBdr>
        <w:top w:val="none" w:sz="0" w:space="0" w:color="auto"/>
        <w:left w:val="none" w:sz="0" w:space="0" w:color="auto"/>
        <w:bottom w:val="none" w:sz="0" w:space="0" w:color="auto"/>
        <w:right w:val="none" w:sz="0" w:space="0" w:color="auto"/>
      </w:divBdr>
    </w:div>
    <w:div w:id="288826115">
      <w:bodyDiv w:val="1"/>
      <w:marLeft w:val="0"/>
      <w:marRight w:val="0"/>
      <w:marTop w:val="0"/>
      <w:marBottom w:val="0"/>
      <w:divBdr>
        <w:top w:val="none" w:sz="0" w:space="0" w:color="auto"/>
        <w:left w:val="none" w:sz="0" w:space="0" w:color="auto"/>
        <w:bottom w:val="none" w:sz="0" w:space="0" w:color="auto"/>
        <w:right w:val="none" w:sz="0" w:space="0" w:color="auto"/>
      </w:divBdr>
    </w:div>
    <w:div w:id="290550196">
      <w:bodyDiv w:val="1"/>
      <w:marLeft w:val="0"/>
      <w:marRight w:val="0"/>
      <w:marTop w:val="0"/>
      <w:marBottom w:val="0"/>
      <w:divBdr>
        <w:top w:val="none" w:sz="0" w:space="0" w:color="auto"/>
        <w:left w:val="none" w:sz="0" w:space="0" w:color="auto"/>
        <w:bottom w:val="none" w:sz="0" w:space="0" w:color="auto"/>
        <w:right w:val="none" w:sz="0" w:space="0" w:color="auto"/>
      </w:divBdr>
    </w:div>
    <w:div w:id="293413126">
      <w:bodyDiv w:val="1"/>
      <w:marLeft w:val="0"/>
      <w:marRight w:val="0"/>
      <w:marTop w:val="0"/>
      <w:marBottom w:val="0"/>
      <w:divBdr>
        <w:top w:val="none" w:sz="0" w:space="0" w:color="auto"/>
        <w:left w:val="none" w:sz="0" w:space="0" w:color="auto"/>
        <w:bottom w:val="none" w:sz="0" w:space="0" w:color="auto"/>
        <w:right w:val="none" w:sz="0" w:space="0" w:color="auto"/>
      </w:divBdr>
      <w:divsChild>
        <w:div w:id="1730806476">
          <w:marLeft w:val="480"/>
          <w:marRight w:val="0"/>
          <w:marTop w:val="0"/>
          <w:marBottom w:val="0"/>
          <w:divBdr>
            <w:top w:val="none" w:sz="0" w:space="0" w:color="auto"/>
            <w:left w:val="none" w:sz="0" w:space="0" w:color="auto"/>
            <w:bottom w:val="none" w:sz="0" w:space="0" w:color="auto"/>
            <w:right w:val="none" w:sz="0" w:space="0" w:color="auto"/>
          </w:divBdr>
        </w:div>
        <w:div w:id="1121612922">
          <w:marLeft w:val="480"/>
          <w:marRight w:val="0"/>
          <w:marTop w:val="0"/>
          <w:marBottom w:val="0"/>
          <w:divBdr>
            <w:top w:val="none" w:sz="0" w:space="0" w:color="auto"/>
            <w:left w:val="none" w:sz="0" w:space="0" w:color="auto"/>
            <w:bottom w:val="none" w:sz="0" w:space="0" w:color="auto"/>
            <w:right w:val="none" w:sz="0" w:space="0" w:color="auto"/>
          </w:divBdr>
        </w:div>
        <w:div w:id="615599200">
          <w:marLeft w:val="480"/>
          <w:marRight w:val="0"/>
          <w:marTop w:val="0"/>
          <w:marBottom w:val="0"/>
          <w:divBdr>
            <w:top w:val="none" w:sz="0" w:space="0" w:color="auto"/>
            <w:left w:val="none" w:sz="0" w:space="0" w:color="auto"/>
            <w:bottom w:val="none" w:sz="0" w:space="0" w:color="auto"/>
            <w:right w:val="none" w:sz="0" w:space="0" w:color="auto"/>
          </w:divBdr>
        </w:div>
        <w:div w:id="439108884">
          <w:marLeft w:val="480"/>
          <w:marRight w:val="0"/>
          <w:marTop w:val="0"/>
          <w:marBottom w:val="0"/>
          <w:divBdr>
            <w:top w:val="none" w:sz="0" w:space="0" w:color="auto"/>
            <w:left w:val="none" w:sz="0" w:space="0" w:color="auto"/>
            <w:bottom w:val="none" w:sz="0" w:space="0" w:color="auto"/>
            <w:right w:val="none" w:sz="0" w:space="0" w:color="auto"/>
          </w:divBdr>
        </w:div>
        <w:div w:id="925262919">
          <w:marLeft w:val="480"/>
          <w:marRight w:val="0"/>
          <w:marTop w:val="0"/>
          <w:marBottom w:val="0"/>
          <w:divBdr>
            <w:top w:val="none" w:sz="0" w:space="0" w:color="auto"/>
            <w:left w:val="none" w:sz="0" w:space="0" w:color="auto"/>
            <w:bottom w:val="none" w:sz="0" w:space="0" w:color="auto"/>
            <w:right w:val="none" w:sz="0" w:space="0" w:color="auto"/>
          </w:divBdr>
        </w:div>
        <w:div w:id="264264177">
          <w:marLeft w:val="480"/>
          <w:marRight w:val="0"/>
          <w:marTop w:val="0"/>
          <w:marBottom w:val="0"/>
          <w:divBdr>
            <w:top w:val="none" w:sz="0" w:space="0" w:color="auto"/>
            <w:left w:val="none" w:sz="0" w:space="0" w:color="auto"/>
            <w:bottom w:val="none" w:sz="0" w:space="0" w:color="auto"/>
            <w:right w:val="none" w:sz="0" w:space="0" w:color="auto"/>
          </w:divBdr>
        </w:div>
        <w:div w:id="678580488">
          <w:marLeft w:val="480"/>
          <w:marRight w:val="0"/>
          <w:marTop w:val="0"/>
          <w:marBottom w:val="0"/>
          <w:divBdr>
            <w:top w:val="none" w:sz="0" w:space="0" w:color="auto"/>
            <w:left w:val="none" w:sz="0" w:space="0" w:color="auto"/>
            <w:bottom w:val="none" w:sz="0" w:space="0" w:color="auto"/>
            <w:right w:val="none" w:sz="0" w:space="0" w:color="auto"/>
          </w:divBdr>
        </w:div>
        <w:div w:id="1370568406">
          <w:marLeft w:val="480"/>
          <w:marRight w:val="0"/>
          <w:marTop w:val="0"/>
          <w:marBottom w:val="0"/>
          <w:divBdr>
            <w:top w:val="none" w:sz="0" w:space="0" w:color="auto"/>
            <w:left w:val="none" w:sz="0" w:space="0" w:color="auto"/>
            <w:bottom w:val="none" w:sz="0" w:space="0" w:color="auto"/>
            <w:right w:val="none" w:sz="0" w:space="0" w:color="auto"/>
          </w:divBdr>
        </w:div>
        <w:div w:id="1495292043">
          <w:marLeft w:val="480"/>
          <w:marRight w:val="0"/>
          <w:marTop w:val="0"/>
          <w:marBottom w:val="0"/>
          <w:divBdr>
            <w:top w:val="none" w:sz="0" w:space="0" w:color="auto"/>
            <w:left w:val="none" w:sz="0" w:space="0" w:color="auto"/>
            <w:bottom w:val="none" w:sz="0" w:space="0" w:color="auto"/>
            <w:right w:val="none" w:sz="0" w:space="0" w:color="auto"/>
          </w:divBdr>
        </w:div>
        <w:div w:id="1905918269">
          <w:marLeft w:val="480"/>
          <w:marRight w:val="0"/>
          <w:marTop w:val="0"/>
          <w:marBottom w:val="0"/>
          <w:divBdr>
            <w:top w:val="none" w:sz="0" w:space="0" w:color="auto"/>
            <w:left w:val="none" w:sz="0" w:space="0" w:color="auto"/>
            <w:bottom w:val="none" w:sz="0" w:space="0" w:color="auto"/>
            <w:right w:val="none" w:sz="0" w:space="0" w:color="auto"/>
          </w:divBdr>
        </w:div>
        <w:div w:id="2080593489">
          <w:marLeft w:val="480"/>
          <w:marRight w:val="0"/>
          <w:marTop w:val="0"/>
          <w:marBottom w:val="0"/>
          <w:divBdr>
            <w:top w:val="none" w:sz="0" w:space="0" w:color="auto"/>
            <w:left w:val="none" w:sz="0" w:space="0" w:color="auto"/>
            <w:bottom w:val="none" w:sz="0" w:space="0" w:color="auto"/>
            <w:right w:val="none" w:sz="0" w:space="0" w:color="auto"/>
          </w:divBdr>
        </w:div>
        <w:div w:id="124204401">
          <w:marLeft w:val="480"/>
          <w:marRight w:val="0"/>
          <w:marTop w:val="0"/>
          <w:marBottom w:val="0"/>
          <w:divBdr>
            <w:top w:val="none" w:sz="0" w:space="0" w:color="auto"/>
            <w:left w:val="none" w:sz="0" w:space="0" w:color="auto"/>
            <w:bottom w:val="none" w:sz="0" w:space="0" w:color="auto"/>
            <w:right w:val="none" w:sz="0" w:space="0" w:color="auto"/>
          </w:divBdr>
        </w:div>
        <w:div w:id="1302079651">
          <w:marLeft w:val="480"/>
          <w:marRight w:val="0"/>
          <w:marTop w:val="0"/>
          <w:marBottom w:val="0"/>
          <w:divBdr>
            <w:top w:val="none" w:sz="0" w:space="0" w:color="auto"/>
            <w:left w:val="none" w:sz="0" w:space="0" w:color="auto"/>
            <w:bottom w:val="none" w:sz="0" w:space="0" w:color="auto"/>
            <w:right w:val="none" w:sz="0" w:space="0" w:color="auto"/>
          </w:divBdr>
        </w:div>
        <w:div w:id="2058845980">
          <w:marLeft w:val="480"/>
          <w:marRight w:val="0"/>
          <w:marTop w:val="0"/>
          <w:marBottom w:val="0"/>
          <w:divBdr>
            <w:top w:val="none" w:sz="0" w:space="0" w:color="auto"/>
            <w:left w:val="none" w:sz="0" w:space="0" w:color="auto"/>
            <w:bottom w:val="none" w:sz="0" w:space="0" w:color="auto"/>
            <w:right w:val="none" w:sz="0" w:space="0" w:color="auto"/>
          </w:divBdr>
        </w:div>
        <w:div w:id="2036079793">
          <w:marLeft w:val="480"/>
          <w:marRight w:val="0"/>
          <w:marTop w:val="0"/>
          <w:marBottom w:val="0"/>
          <w:divBdr>
            <w:top w:val="none" w:sz="0" w:space="0" w:color="auto"/>
            <w:left w:val="none" w:sz="0" w:space="0" w:color="auto"/>
            <w:bottom w:val="none" w:sz="0" w:space="0" w:color="auto"/>
            <w:right w:val="none" w:sz="0" w:space="0" w:color="auto"/>
          </w:divBdr>
        </w:div>
        <w:div w:id="1288656766">
          <w:marLeft w:val="480"/>
          <w:marRight w:val="0"/>
          <w:marTop w:val="0"/>
          <w:marBottom w:val="0"/>
          <w:divBdr>
            <w:top w:val="none" w:sz="0" w:space="0" w:color="auto"/>
            <w:left w:val="none" w:sz="0" w:space="0" w:color="auto"/>
            <w:bottom w:val="none" w:sz="0" w:space="0" w:color="auto"/>
            <w:right w:val="none" w:sz="0" w:space="0" w:color="auto"/>
          </w:divBdr>
        </w:div>
        <w:div w:id="271329547">
          <w:marLeft w:val="480"/>
          <w:marRight w:val="0"/>
          <w:marTop w:val="0"/>
          <w:marBottom w:val="0"/>
          <w:divBdr>
            <w:top w:val="none" w:sz="0" w:space="0" w:color="auto"/>
            <w:left w:val="none" w:sz="0" w:space="0" w:color="auto"/>
            <w:bottom w:val="none" w:sz="0" w:space="0" w:color="auto"/>
            <w:right w:val="none" w:sz="0" w:space="0" w:color="auto"/>
          </w:divBdr>
        </w:div>
        <w:div w:id="237832056">
          <w:marLeft w:val="480"/>
          <w:marRight w:val="0"/>
          <w:marTop w:val="0"/>
          <w:marBottom w:val="0"/>
          <w:divBdr>
            <w:top w:val="none" w:sz="0" w:space="0" w:color="auto"/>
            <w:left w:val="none" w:sz="0" w:space="0" w:color="auto"/>
            <w:bottom w:val="none" w:sz="0" w:space="0" w:color="auto"/>
            <w:right w:val="none" w:sz="0" w:space="0" w:color="auto"/>
          </w:divBdr>
        </w:div>
        <w:div w:id="2124568340">
          <w:marLeft w:val="480"/>
          <w:marRight w:val="0"/>
          <w:marTop w:val="0"/>
          <w:marBottom w:val="0"/>
          <w:divBdr>
            <w:top w:val="none" w:sz="0" w:space="0" w:color="auto"/>
            <w:left w:val="none" w:sz="0" w:space="0" w:color="auto"/>
            <w:bottom w:val="none" w:sz="0" w:space="0" w:color="auto"/>
            <w:right w:val="none" w:sz="0" w:space="0" w:color="auto"/>
          </w:divBdr>
        </w:div>
        <w:div w:id="1110970100">
          <w:marLeft w:val="480"/>
          <w:marRight w:val="0"/>
          <w:marTop w:val="0"/>
          <w:marBottom w:val="0"/>
          <w:divBdr>
            <w:top w:val="none" w:sz="0" w:space="0" w:color="auto"/>
            <w:left w:val="none" w:sz="0" w:space="0" w:color="auto"/>
            <w:bottom w:val="none" w:sz="0" w:space="0" w:color="auto"/>
            <w:right w:val="none" w:sz="0" w:space="0" w:color="auto"/>
          </w:divBdr>
        </w:div>
        <w:div w:id="574701926">
          <w:marLeft w:val="480"/>
          <w:marRight w:val="0"/>
          <w:marTop w:val="0"/>
          <w:marBottom w:val="0"/>
          <w:divBdr>
            <w:top w:val="none" w:sz="0" w:space="0" w:color="auto"/>
            <w:left w:val="none" w:sz="0" w:space="0" w:color="auto"/>
            <w:bottom w:val="none" w:sz="0" w:space="0" w:color="auto"/>
            <w:right w:val="none" w:sz="0" w:space="0" w:color="auto"/>
          </w:divBdr>
        </w:div>
        <w:div w:id="25175848">
          <w:marLeft w:val="480"/>
          <w:marRight w:val="0"/>
          <w:marTop w:val="0"/>
          <w:marBottom w:val="0"/>
          <w:divBdr>
            <w:top w:val="none" w:sz="0" w:space="0" w:color="auto"/>
            <w:left w:val="none" w:sz="0" w:space="0" w:color="auto"/>
            <w:bottom w:val="none" w:sz="0" w:space="0" w:color="auto"/>
            <w:right w:val="none" w:sz="0" w:space="0" w:color="auto"/>
          </w:divBdr>
        </w:div>
        <w:div w:id="1317955830">
          <w:marLeft w:val="480"/>
          <w:marRight w:val="0"/>
          <w:marTop w:val="0"/>
          <w:marBottom w:val="0"/>
          <w:divBdr>
            <w:top w:val="none" w:sz="0" w:space="0" w:color="auto"/>
            <w:left w:val="none" w:sz="0" w:space="0" w:color="auto"/>
            <w:bottom w:val="none" w:sz="0" w:space="0" w:color="auto"/>
            <w:right w:val="none" w:sz="0" w:space="0" w:color="auto"/>
          </w:divBdr>
        </w:div>
        <w:div w:id="1574663768">
          <w:marLeft w:val="480"/>
          <w:marRight w:val="0"/>
          <w:marTop w:val="0"/>
          <w:marBottom w:val="0"/>
          <w:divBdr>
            <w:top w:val="none" w:sz="0" w:space="0" w:color="auto"/>
            <w:left w:val="none" w:sz="0" w:space="0" w:color="auto"/>
            <w:bottom w:val="none" w:sz="0" w:space="0" w:color="auto"/>
            <w:right w:val="none" w:sz="0" w:space="0" w:color="auto"/>
          </w:divBdr>
        </w:div>
        <w:div w:id="1154494722">
          <w:marLeft w:val="480"/>
          <w:marRight w:val="0"/>
          <w:marTop w:val="0"/>
          <w:marBottom w:val="0"/>
          <w:divBdr>
            <w:top w:val="none" w:sz="0" w:space="0" w:color="auto"/>
            <w:left w:val="none" w:sz="0" w:space="0" w:color="auto"/>
            <w:bottom w:val="none" w:sz="0" w:space="0" w:color="auto"/>
            <w:right w:val="none" w:sz="0" w:space="0" w:color="auto"/>
          </w:divBdr>
        </w:div>
        <w:div w:id="617685359">
          <w:marLeft w:val="480"/>
          <w:marRight w:val="0"/>
          <w:marTop w:val="0"/>
          <w:marBottom w:val="0"/>
          <w:divBdr>
            <w:top w:val="none" w:sz="0" w:space="0" w:color="auto"/>
            <w:left w:val="none" w:sz="0" w:space="0" w:color="auto"/>
            <w:bottom w:val="none" w:sz="0" w:space="0" w:color="auto"/>
            <w:right w:val="none" w:sz="0" w:space="0" w:color="auto"/>
          </w:divBdr>
        </w:div>
        <w:div w:id="1104494469">
          <w:marLeft w:val="480"/>
          <w:marRight w:val="0"/>
          <w:marTop w:val="0"/>
          <w:marBottom w:val="0"/>
          <w:divBdr>
            <w:top w:val="none" w:sz="0" w:space="0" w:color="auto"/>
            <w:left w:val="none" w:sz="0" w:space="0" w:color="auto"/>
            <w:bottom w:val="none" w:sz="0" w:space="0" w:color="auto"/>
            <w:right w:val="none" w:sz="0" w:space="0" w:color="auto"/>
          </w:divBdr>
        </w:div>
        <w:div w:id="1688746962">
          <w:marLeft w:val="480"/>
          <w:marRight w:val="0"/>
          <w:marTop w:val="0"/>
          <w:marBottom w:val="0"/>
          <w:divBdr>
            <w:top w:val="none" w:sz="0" w:space="0" w:color="auto"/>
            <w:left w:val="none" w:sz="0" w:space="0" w:color="auto"/>
            <w:bottom w:val="none" w:sz="0" w:space="0" w:color="auto"/>
            <w:right w:val="none" w:sz="0" w:space="0" w:color="auto"/>
          </w:divBdr>
        </w:div>
        <w:div w:id="312563091">
          <w:marLeft w:val="480"/>
          <w:marRight w:val="0"/>
          <w:marTop w:val="0"/>
          <w:marBottom w:val="0"/>
          <w:divBdr>
            <w:top w:val="none" w:sz="0" w:space="0" w:color="auto"/>
            <w:left w:val="none" w:sz="0" w:space="0" w:color="auto"/>
            <w:bottom w:val="none" w:sz="0" w:space="0" w:color="auto"/>
            <w:right w:val="none" w:sz="0" w:space="0" w:color="auto"/>
          </w:divBdr>
        </w:div>
      </w:divsChild>
    </w:div>
    <w:div w:id="293685006">
      <w:bodyDiv w:val="1"/>
      <w:marLeft w:val="0"/>
      <w:marRight w:val="0"/>
      <w:marTop w:val="0"/>
      <w:marBottom w:val="0"/>
      <w:divBdr>
        <w:top w:val="none" w:sz="0" w:space="0" w:color="auto"/>
        <w:left w:val="none" w:sz="0" w:space="0" w:color="auto"/>
        <w:bottom w:val="none" w:sz="0" w:space="0" w:color="auto"/>
        <w:right w:val="none" w:sz="0" w:space="0" w:color="auto"/>
      </w:divBdr>
    </w:div>
    <w:div w:id="293872767">
      <w:bodyDiv w:val="1"/>
      <w:marLeft w:val="0"/>
      <w:marRight w:val="0"/>
      <w:marTop w:val="0"/>
      <w:marBottom w:val="0"/>
      <w:divBdr>
        <w:top w:val="none" w:sz="0" w:space="0" w:color="auto"/>
        <w:left w:val="none" w:sz="0" w:space="0" w:color="auto"/>
        <w:bottom w:val="none" w:sz="0" w:space="0" w:color="auto"/>
        <w:right w:val="none" w:sz="0" w:space="0" w:color="auto"/>
      </w:divBdr>
      <w:divsChild>
        <w:div w:id="2115397256">
          <w:marLeft w:val="480"/>
          <w:marRight w:val="0"/>
          <w:marTop w:val="0"/>
          <w:marBottom w:val="0"/>
          <w:divBdr>
            <w:top w:val="none" w:sz="0" w:space="0" w:color="auto"/>
            <w:left w:val="none" w:sz="0" w:space="0" w:color="auto"/>
            <w:bottom w:val="none" w:sz="0" w:space="0" w:color="auto"/>
            <w:right w:val="none" w:sz="0" w:space="0" w:color="auto"/>
          </w:divBdr>
        </w:div>
        <w:div w:id="274338533">
          <w:marLeft w:val="480"/>
          <w:marRight w:val="0"/>
          <w:marTop w:val="0"/>
          <w:marBottom w:val="0"/>
          <w:divBdr>
            <w:top w:val="none" w:sz="0" w:space="0" w:color="auto"/>
            <w:left w:val="none" w:sz="0" w:space="0" w:color="auto"/>
            <w:bottom w:val="none" w:sz="0" w:space="0" w:color="auto"/>
            <w:right w:val="none" w:sz="0" w:space="0" w:color="auto"/>
          </w:divBdr>
        </w:div>
        <w:div w:id="1915898174">
          <w:marLeft w:val="480"/>
          <w:marRight w:val="0"/>
          <w:marTop w:val="0"/>
          <w:marBottom w:val="0"/>
          <w:divBdr>
            <w:top w:val="none" w:sz="0" w:space="0" w:color="auto"/>
            <w:left w:val="none" w:sz="0" w:space="0" w:color="auto"/>
            <w:bottom w:val="none" w:sz="0" w:space="0" w:color="auto"/>
            <w:right w:val="none" w:sz="0" w:space="0" w:color="auto"/>
          </w:divBdr>
        </w:div>
        <w:div w:id="1848060127">
          <w:marLeft w:val="480"/>
          <w:marRight w:val="0"/>
          <w:marTop w:val="0"/>
          <w:marBottom w:val="0"/>
          <w:divBdr>
            <w:top w:val="none" w:sz="0" w:space="0" w:color="auto"/>
            <w:left w:val="none" w:sz="0" w:space="0" w:color="auto"/>
            <w:bottom w:val="none" w:sz="0" w:space="0" w:color="auto"/>
            <w:right w:val="none" w:sz="0" w:space="0" w:color="auto"/>
          </w:divBdr>
        </w:div>
        <w:div w:id="66925287">
          <w:marLeft w:val="480"/>
          <w:marRight w:val="0"/>
          <w:marTop w:val="0"/>
          <w:marBottom w:val="0"/>
          <w:divBdr>
            <w:top w:val="none" w:sz="0" w:space="0" w:color="auto"/>
            <w:left w:val="none" w:sz="0" w:space="0" w:color="auto"/>
            <w:bottom w:val="none" w:sz="0" w:space="0" w:color="auto"/>
            <w:right w:val="none" w:sz="0" w:space="0" w:color="auto"/>
          </w:divBdr>
        </w:div>
        <w:div w:id="1288852559">
          <w:marLeft w:val="480"/>
          <w:marRight w:val="0"/>
          <w:marTop w:val="0"/>
          <w:marBottom w:val="0"/>
          <w:divBdr>
            <w:top w:val="none" w:sz="0" w:space="0" w:color="auto"/>
            <w:left w:val="none" w:sz="0" w:space="0" w:color="auto"/>
            <w:bottom w:val="none" w:sz="0" w:space="0" w:color="auto"/>
            <w:right w:val="none" w:sz="0" w:space="0" w:color="auto"/>
          </w:divBdr>
        </w:div>
        <w:div w:id="209655788">
          <w:marLeft w:val="480"/>
          <w:marRight w:val="0"/>
          <w:marTop w:val="0"/>
          <w:marBottom w:val="0"/>
          <w:divBdr>
            <w:top w:val="none" w:sz="0" w:space="0" w:color="auto"/>
            <w:left w:val="none" w:sz="0" w:space="0" w:color="auto"/>
            <w:bottom w:val="none" w:sz="0" w:space="0" w:color="auto"/>
            <w:right w:val="none" w:sz="0" w:space="0" w:color="auto"/>
          </w:divBdr>
        </w:div>
        <w:div w:id="1424494794">
          <w:marLeft w:val="480"/>
          <w:marRight w:val="0"/>
          <w:marTop w:val="0"/>
          <w:marBottom w:val="0"/>
          <w:divBdr>
            <w:top w:val="none" w:sz="0" w:space="0" w:color="auto"/>
            <w:left w:val="none" w:sz="0" w:space="0" w:color="auto"/>
            <w:bottom w:val="none" w:sz="0" w:space="0" w:color="auto"/>
            <w:right w:val="none" w:sz="0" w:space="0" w:color="auto"/>
          </w:divBdr>
        </w:div>
        <w:div w:id="784927022">
          <w:marLeft w:val="480"/>
          <w:marRight w:val="0"/>
          <w:marTop w:val="0"/>
          <w:marBottom w:val="0"/>
          <w:divBdr>
            <w:top w:val="none" w:sz="0" w:space="0" w:color="auto"/>
            <w:left w:val="none" w:sz="0" w:space="0" w:color="auto"/>
            <w:bottom w:val="none" w:sz="0" w:space="0" w:color="auto"/>
            <w:right w:val="none" w:sz="0" w:space="0" w:color="auto"/>
          </w:divBdr>
        </w:div>
        <w:div w:id="737366190">
          <w:marLeft w:val="480"/>
          <w:marRight w:val="0"/>
          <w:marTop w:val="0"/>
          <w:marBottom w:val="0"/>
          <w:divBdr>
            <w:top w:val="none" w:sz="0" w:space="0" w:color="auto"/>
            <w:left w:val="none" w:sz="0" w:space="0" w:color="auto"/>
            <w:bottom w:val="none" w:sz="0" w:space="0" w:color="auto"/>
            <w:right w:val="none" w:sz="0" w:space="0" w:color="auto"/>
          </w:divBdr>
        </w:div>
        <w:div w:id="1295328889">
          <w:marLeft w:val="480"/>
          <w:marRight w:val="0"/>
          <w:marTop w:val="0"/>
          <w:marBottom w:val="0"/>
          <w:divBdr>
            <w:top w:val="none" w:sz="0" w:space="0" w:color="auto"/>
            <w:left w:val="none" w:sz="0" w:space="0" w:color="auto"/>
            <w:bottom w:val="none" w:sz="0" w:space="0" w:color="auto"/>
            <w:right w:val="none" w:sz="0" w:space="0" w:color="auto"/>
          </w:divBdr>
        </w:div>
        <w:div w:id="1986204092">
          <w:marLeft w:val="480"/>
          <w:marRight w:val="0"/>
          <w:marTop w:val="0"/>
          <w:marBottom w:val="0"/>
          <w:divBdr>
            <w:top w:val="none" w:sz="0" w:space="0" w:color="auto"/>
            <w:left w:val="none" w:sz="0" w:space="0" w:color="auto"/>
            <w:bottom w:val="none" w:sz="0" w:space="0" w:color="auto"/>
            <w:right w:val="none" w:sz="0" w:space="0" w:color="auto"/>
          </w:divBdr>
        </w:div>
        <w:div w:id="1881431368">
          <w:marLeft w:val="480"/>
          <w:marRight w:val="0"/>
          <w:marTop w:val="0"/>
          <w:marBottom w:val="0"/>
          <w:divBdr>
            <w:top w:val="none" w:sz="0" w:space="0" w:color="auto"/>
            <w:left w:val="none" w:sz="0" w:space="0" w:color="auto"/>
            <w:bottom w:val="none" w:sz="0" w:space="0" w:color="auto"/>
            <w:right w:val="none" w:sz="0" w:space="0" w:color="auto"/>
          </w:divBdr>
        </w:div>
        <w:div w:id="761298209">
          <w:marLeft w:val="480"/>
          <w:marRight w:val="0"/>
          <w:marTop w:val="0"/>
          <w:marBottom w:val="0"/>
          <w:divBdr>
            <w:top w:val="none" w:sz="0" w:space="0" w:color="auto"/>
            <w:left w:val="none" w:sz="0" w:space="0" w:color="auto"/>
            <w:bottom w:val="none" w:sz="0" w:space="0" w:color="auto"/>
            <w:right w:val="none" w:sz="0" w:space="0" w:color="auto"/>
          </w:divBdr>
        </w:div>
        <w:div w:id="174685322">
          <w:marLeft w:val="480"/>
          <w:marRight w:val="0"/>
          <w:marTop w:val="0"/>
          <w:marBottom w:val="0"/>
          <w:divBdr>
            <w:top w:val="none" w:sz="0" w:space="0" w:color="auto"/>
            <w:left w:val="none" w:sz="0" w:space="0" w:color="auto"/>
            <w:bottom w:val="none" w:sz="0" w:space="0" w:color="auto"/>
            <w:right w:val="none" w:sz="0" w:space="0" w:color="auto"/>
          </w:divBdr>
        </w:div>
        <w:div w:id="1523783702">
          <w:marLeft w:val="480"/>
          <w:marRight w:val="0"/>
          <w:marTop w:val="0"/>
          <w:marBottom w:val="0"/>
          <w:divBdr>
            <w:top w:val="none" w:sz="0" w:space="0" w:color="auto"/>
            <w:left w:val="none" w:sz="0" w:space="0" w:color="auto"/>
            <w:bottom w:val="none" w:sz="0" w:space="0" w:color="auto"/>
            <w:right w:val="none" w:sz="0" w:space="0" w:color="auto"/>
          </w:divBdr>
        </w:div>
        <w:div w:id="619799343">
          <w:marLeft w:val="480"/>
          <w:marRight w:val="0"/>
          <w:marTop w:val="0"/>
          <w:marBottom w:val="0"/>
          <w:divBdr>
            <w:top w:val="none" w:sz="0" w:space="0" w:color="auto"/>
            <w:left w:val="none" w:sz="0" w:space="0" w:color="auto"/>
            <w:bottom w:val="none" w:sz="0" w:space="0" w:color="auto"/>
            <w:right w:val="none" w:sz="0" w:space="0" w:color="auto"/>
          </w:divBdr>
        </w:div>
        <w:div w:id="468667305">
          <w:marLeft w:val="480"/>
          <w:marRight w:val="0"/>
          <w:marTop w:val="0"/>
          <w:marBottom w:val="0"/>
          <w:divBdr>
            <w:top w:val="none" w:sz="0" w:space="0" w:color="auto"/>
            <w:left w:val="none" w:sz="0" w:space="0" w:color="auto"/>
            <w:bottom w:val="none" w:sz="0" w:space="0" w:color="auto"/>
            <w:right w:val="none" w:sz="0" w:space="0" w:color="auto"/>
          </w:divBdr>
        </w:div>
        <w:div w:id="544415963">
          <w:marLeft w:val="480"/>
          <w:marRight w:val="0"/>
          <w:marTop w:val="0"/>
          <w:marBottom w:val="0"/>
          <w:divBdr>
            <w:top w:val="none" w:sz="0" w:space="0" w:color="auto"/>
            <w:left w:val="none" w:sz="0" w:space="0" w:color="auto"/>
            <w:bottom w:val="none" w:sz="0" w:space="0" w:color="auto"/>
            <w:right w:val="none" w:sz="0" w:space="0" w:color="auto"/>
          </w:divBdr>
        </w:div>
        <w:div w:id="361783971">
          <w:marLeft w:val="480"/>
          <w:marRight w:val="0"/>
          <w:marTop w:val="0"/>
          <w:marBottom w:val="0"/>
          <w:divBdr>
            <w:top w:val="none" w:sz="0" w:space="0" w:color="auto"/>
            <w:left w:val="none" w:sz="0" w:space="0" w:color="auto"/>
            <w:bottom w:val="none" w:sz="0" w:space="0" w:color="auto"/>
            <w:right w:val="none" w:sz="0" w:space="0" w:color="auto"/>
          </w:divBdr>
        </w:div>
        <w:div w:id="1015307781">
          <w:marLeft w:val="480"/>
          <w:marRight w:val="0"/>
          <w:marTop w:val="0"/>
          <w:marBottom w:val="0"/>
          <w:divBdr>
            <w:top w:val="none" w:sz="0" w:space="0" w:color="auto"/>
            <w:left w:val="none" w:sz="0" w:space="0" w:color="auto"/>
            <w:bottom w:val="none" w:sz="0" w:space="0" w:color="auto"/>
            <w:right w:val="none" w:sz="0" w:space="0" w:color="auto"/>
          </w:divBdr>
        </w:div>
      </w:divsChild>
    </w:div>
    <w:div w:id="296449634">
      <w:bodyDiv w:val="1"/>
      <w:marLeft w:val="0"/>
      <w:marRight w:val="0"/>
      <w:marTop w:val="0"/>
      <w:marBottom w:val="0"/>
      <w:divBdr>
        <w:top w:val="none" w:sz="0" w:space="0" w:color="auto"/>
        <w:left w:val="none" w:sz="0" w:space="0" w:color="auto"/>
        <w:bottom w:val="none" w:sz="0" w:space="0" w:color="auto"/>
        <w:right w:val="none" w:sz="0" w:space="0" w:color="auto"/>
      </w:divBdr>
    </w:div>
    <w:div w:id="297880678">
      <w:bodyDiv w:val="1"/>
      <w:marLeft w:val="0"/>
      <w:marRight w:val="0"/>
      <w:marTop w:val="0"/>
      <w:marBottom w:val="0"/>
      <w:divBdr>
        <w:top w:val="none" w:sz="0" w:space="0" w:color="auto"/>
        <w:left w:val="none" w:sz="0" w:space="0" w:color="auto"/>
        <w:bottom w:val="none" w:sz="0" w:space="0" w:color="auto"/>
        <w:right w:val="none" w:sz="0" w:space="0" w:color="auto"/>
      </w:divBdr>
      <w:divsChild>
        <w:div w:id="1980067650">
          <w:marLeft w:val="480"/>
          <w:marRight w:val="0"/>
          <w:marTop w:val="0"/>
          <w:marBottom w:val="0"/>
          <w:divBdr>
            <w:top w:val="none" w:sz="0" w:space="0" w:color="auto"/>
            <w:left w:val="none" w:sz="0" w:space="0" w:color="auto"/>
            <w:bottom w:val="none" w:sz="0" w:space="0" w:color="auto"/>
            <w:right w:val="none" w:sz="0" w:space="0" w:color="auto"/>
          </w:divBdr>
        </w:div>
        <w:div w:id="1441728629">
          <w:marLeft w:val="480"/>
          <w:marRight w:val="0"/>
          <w:marTop w:val="0"/>
          <w:marBottom w:val="0"/>
          <w:divBdr>
            <w:top w:val="none" w:sz="0" w:space="0" w:color="auto"/>
            <w:left w:val="none" w:sz="0" w:space="0" w:color="auto"/>
            <w:bottom w:val="none" w:sz="0" w:space="0" w:color="auto"/>
            <w:right w:val="none" w:sz="0" w:space="0" w:color="auto"/>
          </w:divBdr>
        </w:div>
        <w:div w:id="153420563">
          <w:marLeft w:val="480"/>
          <w:marRight w:val="0"/>
          <w:marTop w:val="0"/>
          <w:marBottom w:val="0"/>
          <w:divBdr>
            <w:top w:val="none" w:sz="0" w:space="0" w:color="auto"/>
            <w:left w:val="none" w:sz="0" w:space="0" w:color="auto"/>
            <w:bottom w:val="none" w:sz="0" w:space="0" w:color="auto"/>
            <w:right w:val="none" w:sz="0" w:space="0" w:color="auto"/>
          </w:divBdr>
        </w:div>
        <w:div w:id="2084064332">
          <w:marLeft w:val="480"/>
          <w:marRight w:val="0"/>
          <w:marTop w:val="0"/>
          <w:marBottom w:val="0"/>
          <w:divBdr>
            <w:top w:val="none" w:sz="0" w:space="0" w:color="auto"/>
            <w:left w:val="none" w:sz="0" w:space="0" w:color="auto"/>
            <w:bottom w:val="none" w:sz="0" w:space="0" w:color="auto"/>
            <w:right w:val="none" w:sz="0" w:space="0" w:color="auto"/>
          </w:divBdr>
        </w:div>
        <w:div w:id="461575505">
          <w:marLeft w:val="480"/>
          <w:marRight w:val="0"/>
          <w:marTop w:val="0"/>
          <w:marBottom w:val="0"/>
          <w:divBdr>
            <w:top w:val="none" w:sz="0" w:space="0" w:color="auto"/>
            <w:left w:val="none" w:sz="0" w:space="0" w:color="auto"/>
            <w:bottom w:val="none" w:sz="0" w:space="0" w:color="auto"/>
            <w:right w:val="none" w:sz="0" w:space="0" w:color="auto"/>
          </w:divBdr>
        </w:div>
        <w:div w:id="1705129526">
          <w:marLeft w:val="480"/>
          <w:marRight w:val="0"/>
          <w:marTop w:val="0"/>
          <w:marBottom w:val="0"/>
          <w:divBdr>
            <w:top w:val="none" w:sz="0" w:space="0" w:color="auto"/>
            <w:left w:val="none" w:sz="0" w:space="0" w:color="auto"/>
            <w:bottom w:val="none" w:sz="0" w:space="0" w:color="auto"/>
            <w:right w:val="none" w:sz="0" w:space="0" w:color="auto"/>
          </w:divBdr>
        </w:div>
        <w:div w:id="1260485288">
          <w:marLeft w:val="480"/>
          <w:marRight w:val="0"/>
          <w:marTop w:val="0"/>
          <w:marBottom w:val="0"/>
          <w:divBdr>
            <w:top w:val="none" w:sz="0" w:space="0" w:color="auto"/>
            <w:left w:val="none" w:sz="0" w:space="0" w:color="auto"/>
            <w:bottom w:val="none" w:sz="0" w:space="0" w:color="auto"/>
            <w:right w:val="none" w:sz="0" w:space="0" w:color="auto"/>
          </w:divBdr>
        </w:div>
        <w:div w:id="905335930">
          <w:marLeft w:val="480"/>
          <w:marRight w:val="0"/>
          <w:marTop w:val="0"/>
          <w:marBottom w:val="0"/>
          <w:divBdr>
            <w:top w:val="none" w:sz="0" w:space="0" w:color="auto"/>
            <w:left w:val="none" w:sz="0" w:space="0" w:color="auto"/>
            <w:bottom w:val="none" w:sz="0" w:space="0" w:color="auto"/>
            <w:right w:val="none" w:sz="0" w:space="0" w:color="auto"/>
          </w:divBdr>
        </w:div>
        <w:div w:id="2034845452">
          <w:marLeft w:val="480"/>
          <w:marRight w:val="0"/>
          <w:marTop w:val="0"/>
          <w:marBottom w:val="0"/>
          <w:divBdr>
            <w:top w:val="none" w:sz="0" w:space="0" w:color="auto"/>
            <w:left w:val="none" w:sz="0" w:space="0" w:color="auto"/>
            <w:bottom w:val="none" w:sz="0" w:space="0" w:color="auto"/>
            <w:right w:val="none" w:sz="0" w:space="0" w:color="auto"/>
          </w:divBdr>
        </w:div>
        <w:div w:id="622151419">
          <w:marLeft w:val="480"/>
          <w:marRight w:val="0"/>
          <w:marTop w:val="0"/>
          <w:marBottom w:val="0"/>
          <w:divBdr>
            <w:top w:val="none" w:sz="0" w:space="0" w:color="auto"/>
            <w:left w:val="none" w:sz="0" w:space="0" w:color="auto"/>
            <w:bottom w:val="none" w:sz="0" w:space="0" w:color="auto"/>
            <w:right w:val="none" w:sz="0" w:space="0" w:color="auto"/>
          </w:divBdr>
        </w:div>
        <w:div w:id="641810177">
          <w:marLeft w:val="480"/>
          <w:marRight w:val="0"/>
          <w:marTop w:val="0"/>
          <w:marBottom w:val="0"/>
          <w:divBdr>
            <w:top w:val="none" w:sz="0" w:space="0" w:color="auto"/>
            <w:left w:val="none" w:sz="0" w:space="0" w:color="auto"/>
            <w:bottom w:val="none" w:sz="0" w:space="0" w:color="auto"/>
            <w:right w:val="none" w:sz="0" w:space="0" w:color="auto"/>
          </w:divBdr>
        </w:div>
        <w:div w:id="538708525">
          <w:marLeft w:val="480"/>
          <w:marRight w:val="0"/>
          <w:marTop w:val="0"/>
          <w:marBottom w:val="0"/>
          <w:divBdr>
            <w:top w:val="none" w:sz="0" w:space="0" w:color="auto"/>
            <w:left w:val="none" w:sz="0" w:space="0" w:color="auto"/>
            <w:bottom w:val="none" w:sz="0" w:space="0" w:color="auto"/>
            <w:right w:val="none" w:sz="0" w:space="0" w:color="auto"/>
          </w:divBdr>
        </w:div>
        <w:div w:id="1495610157">
          <w:marLeft w:val="480"/>
          <w:marRight w:val="0"/>
          <w:marTop w:val="0"/>
          <w:marBottom w:val="0"/>
          <w:divBdr>
            <w:top w:val="none" w:sz="0" w:space="0" w:color="auto"/>
            <w:left w:val="none" w:sz="0" w:space="0" w:color="auto"/>
            <w:bottom w:val="none" w:sz="0" w:space="0" w:color="auto"/>
            <w:right w:val="none" w:sz="0" w:space="0" w:color="auto"/>
          </w:divBdr>
        </w:div>
        <w:div w:id="1527519622">
          <w:marLeft w:val="480"/>
          <w:marRight w:val="0"/>
          <w:marTop w:val="0"/>
          <w:marBottom w:val="0"/>
          <w:divBdr>
            <w:top w:val="none" w:sz="0" w:space="0" w:color="auto"/>
            <w:left w:val="none" w:sz="0" w:space="0" w:color="auto"/>
            <w:bottom w:val="none" w:sz="0" w:space="0" w:color="auto"/>
            <w:right w:val="none" w:sz="0" w:space="0" w:color="auto"/>
          </w:divBdr>
        </w:div>
        <w:div w:id="1086608611">
          <w:marLeft w:val="480"/>
          <w:marRight w:val="0"/>
          <w:marTop w:val="0"/>
          <w:marBottom w:val="0"/>
          <w:divBdr>
            <w:top w:val="none" w:sz="0" w:space="0" w:color="auto"/>
            <w:left w:val="none" w:sz="0" w:space="0" w:color="auto"/>
            <w:bottom w:val="none" w:sz="0" w:space="0" w:color="auto"/>
            <w:right w:val="none" w:sz="0" w:space="0" w:color="auto"/>
          </w:divBdr>
        </w:div>
        <w:div w:id="788818285">
          <w:marLeft w:val="480"/>
          <w:marRight w:val="0"/>
          <w:marTop w:val="0"/>
          <w:marBottom w:val="0"/>
          <w:divBdr>
            <w:top w:val="none" w:sz="0" w:space="0" w:color="auto"/>
            <w:left w:val="none" w:sz="0" w:space="0" w:color="auto"/>
            <w:bottom w:val="none" w:sz="0" w:space="0" w:color="auto"/>
            <w:right w:val="none" w:sz="0" w:space="0" w:color="auto"/>
          </w:divBdr>
        </w:div>
        <w:div w:id="689139414">
          <w:marLeft w:val="480"/>
          <w:marRight w:val="0"/>
          <w:marTop w:val="0"/>
          <w:marBottom w:val="0"/>
          <w:divBdr>
            <w:top w:val="none" w:sz="0" w:space="0" w:color="auto"/>
            <w:left w:val="none" w:sz="0" w:space="0" w:color="auto"/>
            <w:bottom w:val="none" w:sz="0" w:space="0" w:color="auto"/>
            <w:right w:val="none" w:sz="0" w:space="0" w:color="auto"/>
          </w:divBdr>
        </w:div>
        <w:div w:id="1068654814">
          <w:marLeft w:val="480"/>
          <w:marRight w:val="0"/>
          <w:marTop w:val="0"/>
          <w:marBottom w:val="0"/>
          <w:divBdr>
            <w:top w:val="none" w:sz="0" w:space="0" w:color="auto"/>
            <w:left w:val="none" w:sz="0" w:space="0" w:color="auto"/>
            <w:bottom w:val="none" w:sz="0" w:space="0" w:color="auto"/>
            <w:right w:val="none" w:sz="0" w:space="0" w:color="auto"/>
          </w:divBdr>
        </w:div>
        <w:div w:id="931863233">
          <w:marLeft w:val="480"/>
          <w:marRight w:val="0"/>
          <w:marTop w:val="0"/>
          <w:marBottom w:val="0"/>
          <w:divBdr>
            <w:top w:val="none" w:sz="0" w:space="0" w:color="auto"/>
            <w:left w:val="none" w:sz="0" w:space="0" w:color="auto"/>
            <w:bottom w:val="none" w:sz="0" w:space="0" w:color="auto"/>
            <w:right w:val="none" w:sz="0" w:space="0" w:color="auto"/>
          </w:divBdr>
        </w:div>
        <w:div w:id="1837914663">
          <w:marLeft w:val="480"/>
          <w:marRight w:val="0"/>
          <w:marTop w:val="0"/>
          <w:marBottom w:val="0"/>
          <w:divBdr>
            <w:top w:val="none" w:sz="0" w:space="0" w:color="auto"/>
            <w:left w:val="none" w:sz="0" w:space="0" w:color="auto"/>
            <w:bottom w:val="none" w:sz="0" w:space="0" w:color="auto"/>
            <w:right w:val="none" w:sz="0" w:space="0" w:color="auto"/>
          </w:divBdr>
        </w:div>
        <w:div w:id="561670777">
          <w:marLeft w:val="480"/>
          <w:marRight w:val="0"/>
          <w:marTop w:val="0"/>
          <w:marBottom w:val="0"/>
          <w:divBdr>
            <w:top w:val="none" w:sz="0" w:space="0" w:color="auto"/>
            <w:left w:val="none" w:sz="0" w:space="0" w:color="auto"/>
            <w:bottom w:val="none" w:sz="0" w:space="0" w:color="auto"/>
            <w:right w:val="none" w:sz="0" w:space="0" w:color="auto"/>
          </w:divBdr>
        </w:div>
        <w:div w:id="1322152093">
          <w:marLeft w:val="480"/>
          <w:marRight w:val="0"/>
          <w:marTop w:val="0"/>
          <w:marBottom w:val="0"/>
          <w:divBdr>
            <w:top w:val="none" w:sz="0" w:space="0" w:color="auto"/>
            <w:left w:val="none" w:sz="0" w:space="0" w:color="auto"/>
            <w:bottom w:val="none" w:sz="0" w:space="0" w:color="auto"/>
            <w:right w:val="none" w:sz="0" w:space="0" w:color="auto"/>
          </w:divBdr>
        </w:div>
        <w:div w:id="1837527932">
          <w:marLeft w:val="480"/>
          <w:marRight w:val="0"/>
          <w:marTop w:val="0"/>
          <w:marBottom w:val="0"/>
          <w:divBdr>
            <w:top w:val="none" w:sz="0" w:space="0" w:color="auto"/>
            <w:left w:val="none" w:sz="0" w:space="0" w:color="auto"/>
            <w:bottom w:val="none" w:sz="0" w:space="0" w:color="auto"/>
            <w:right w:val="none" w:sz="0" w:space="0" w:color="auto"/>
          </w:divBdr>
        </w:div>
        <w:div w:id="203638023">
          <w:marLeft w:val="480"/>
          <w:marRight w:val="0"/>
          <w:marTop w:val="0"/>
          <w:marBottom w:val="0"/>
          <w:divBdr>
            <w:top w:val="none" w:sz="0" w:space="0" w:color="auto"/>
            <w:left w:val="none" w:sz="0" w:space="0" w:color="auto"/>
            <w:bottom w:val="none" w:sz="0" w:space="0" w:color="auto"/>
            <w:right w:val="none" w:sz="0" w:space="0" w:color="auto"/>
          </w:divBdr>
        </w:div>
        <w:div w:id="927424155">
          <w:marLeft w:val="480"/>
          <w:marRight w:val="0"/>
          <w:marTop w:val="0"/>
          <w:marBottom w:val="0"/>
          <w:divBdr>
            <w:top w:val="none" w:sz="0" w:space="0" w:color="auto"/>
            <w:left w:val="none" w:sz="0" w:space="0" w:color="auto"/>
            <w:bottom w:val="none" w:sz="0" w:space="0" w:color="auto"/>
            <w:right w:val="none" w:sz="0" w:space="0" w:color="auto"/>
          </w:divBdr>
        </w:div>
        <w:div w:id="2065911060">
          <w:marLeft w:val="480"/>
          <w:marRight w:val="0"/>
          <w:marTop w:val="0"/>
          <w:marBottom w:val="0"/>
          <w:divBdr>
            <w:top w:val="none" w:sz="0" w:space="0" w:color="auto"/>
            <w:left w:val="none" w:sz="0" w:space="0" w:color="auto"/>
            <w:bottom w:val="none" w:sz="0" w:space="0" w:color="auto"/>
            <w:right w:val="none" w:sz="0" w:space="0" w:color="auto"/>
          </w:divBdr>
        </w:div>
        <w:div w:id="353771058">
          <w:marLeft w:val="480"/>
          <w:marRight w:val="0"/>
          <w:marTop w:val="0"/>
          <w:marBottom w:val="0"/>
          <w:divBdr>
            <w:top w:val="none" w:sz="0" w:space="0" w:color="auto"/>
            <w:left w:val="none" w:sz="0" w:space="0" w:color="auto"/>
            <w:bottom w:val="none" w:sz="0" w:space="0" w:color="auto"/>
            <w:right w:val="none" w:sz="0" w:space="0" w:color="auto"/>
          </w:divBdr>
        </w:div>
        <w:div w:id="1806241921">
          <w:marLeft w:val="480"/>
          <w:marRight w:val="0"/>
          <w:marTop w:val="0"/>
          <w:marBottom w:val="0"/>
          <w:divBdr>
            <w:top w:val="none" w:sz="0" w:space="0" w:color="auto"/>
            <w:left w:val="none" w:sz="0" w:space="0" w:color="auto"/>
            <w:bottom w:val="none" w:sz="0" w:space="0" w:color="auto"/>
            <w:right w:val="none" w:sz="0" w:space="0" w:color="auto"/>
          </w:divBdr>
        </w:div>
        <w:div w:id="704479121">
          <w:marLeft w:val="480"/>
          <w:marRight w:val="0"/>
          <w:marTop w:val="0"/>
          <w:marBottom w:val="0"/>
          <w:divBdr>
            <w:top w:val="none" w:sz="0" w:space="0" w:color="auto"/>
            <w:left w:val="none" w:sz="0" w:space="0" w:color="auto"/>
            <w:bottom w:val="none" w:sz="0" w:space="0" w:color="auto"/>
            <w:right w:val="none" w:sz="0" w:space="0" w:color="auto"/>
          </w:divBdr>
        </w:div>
      </w:divsChild>
    </w:div>
    <w:div w:id="300430196">
      <w:bodyDiv w:val="1"/>
      <w:marLeft w:val="0"/>
      <w:marRight w:val="0"/>
      <w:marTop w:val="0"/>
      <w:marBottom w:val="0"/>
      <w:divBdr>
        <w:top w:val="none" w:sz="0" w:space="0" w:color="auto"/>
        <w:left w:val="none" w:sz="0" w:space="0" w:color="auto"/>
        <w:bottom w:val="none" w:sz="0" w:space="0" w:color="auto"/>
        <w:right w:val="none" w:sz="0" w:space="0" w:color="auto"/>
      </w:divBdr>
    </w:div>
    <w:div w:id="301083927">
      <w:bodyDiv w:val="1"/>
      <w:marLeft w:val="0"/>
      <w:marRight w:val="0"/>
      <w:marTop w:val="0"/>
      <w:marBottom w:val="0"/>
      <w:divBdr>
        <w:top w:val="none" w:sz="0" w:space="0" w:color="auto"/>
        <w:left w:val="none" w:sz="0" w:space="0" w:color="auto"/>
        <w:bottom w:val="none" w:sz="0" w:space="0" w:color="auto"/>
        <w:right w:val="none" w:sz="0" w:space="0" w:color="auto"/>
      </w:divBdr>
    </w:div>
    <w:div w:id="303200119">
      <w:bodyDiv w:val="1"/>
      <w:marLeft w:val="0"/>
      <w:marRight w:val="0"/>
      <w:marTop w:val="0"/>
      <w:marBottom w:val="0"/>
      <w:divBdr>
        <w:top w:val="none" w:sz="0" w:space="0" w:color="auto"/>
        <w:left w:val="none" w:sz="0" w:space="0" w:color="auto"/>
        <w:bottom w:val="none" w:sz="0" w:space="0" w:color="auto"/>
        <w:right w:val="none" w:sz="0" w:space="0" w:color="auto"/>
      </w:divBdr>
    </w:div>
    <w:div w:id="305622326">
      <w:bodyDiv w:val="1"/>
      <w:marLeft w:val="0"/>
      <w:marRight w:val="0"/>
      <w:marTop w:val="0"/>
      <w:marBottom w:val="0"/>
      <w:divBdr>
        <w:top w:val="none" w:sz="0" w:space="0" w:color="auto"/>
        <w:left w:val="none" w:sz="0" w:space="0" w:color="auto"/>
        <w:bottom w:val="none" w:sz="0" w:space="0" w:color="auto"/>
        <w:right w:val="none" w:sz="0" w:space="0" w:color="auto"/>
      </w:divBdr>
    </w:div>
    <w:div w:id="305748046">
      <w:bodyDiv w:val="1"/>
      <w:marLeft w:val="0"/>
      <w:marRight w:val="0"/>
      <w:marTop w:val="0"/>
      <w:marBottom w:val="0"/>
      <w:divBdr>
        <w:top w:val="none" w:sz="0" w:space="0" w:color="auto"/>
        <w:left w:val="none" w:sz="0" w:space="0" w:color="auto"/>
        <w:bottom w:val="none" w:sz="0" w:space="0" w:color="auto"/>
        <w:right w:val="none" w:sz="0" w:space="0" w:color="auto"/>
      </w:divBdr>
    </w:div>
    <w:div w:id="319508292">
      <w:bodyDiv w:val="1"/>
      <w:marLeft w:val="0"/>
      <w:marRight w:val="0"/>
      <w:marTop w:val="0"/>
      <w:marBottom w:val="0"/>
      <w:divBdr>
        <w:top w:val="none" w:sz="0" w:space="0" w:color="auto"/>
        <w:left w:val="none" w:sz="0" w:space="0" w:color="auto"/>
        <w:bottom w:val="none" w:sz="0" w:space="0" w:color="auto"/>
        <w:right w:val="none" w:sz="0" w:space="0" w:color="auto"/>
      </w:divBdr>
    </w:div>
    <w:div w:id="324434284">
      <w:bodyDiv w:val="1"/>
      <w:marLeft w:val="0"/>
      <w:marRight w:val="0"/>
      <w:marTop w:val="0"/>
      <w:marBottom w:val="0"/>
      <w:divBdr>
        <w:top w:val="none" w:sz="0" w:space="0" w:color="auto"/>
        <w:left w:val="none" w:sz="0" w:space="0" w:color="auto"/>
        <w:bottom w:val="none" w:sz="0" w:space="0" w:color="auto"/>
        <w:right w:val="none" w:sz="0" w:space="0" w:color="auto"/>
      </w:divBdr>
    </w:div>
    <w:div w:id="325480687">
      <w:bodyDiv w:val="1"/>
      <w:marLeft w:val="0"/>
      <w:marRight w:val="0"/>
      <w:marTop w:val="0"/>
      <w:marBottom w:val="0"/>
      <w:divBdr>
        <w:top w:val="none" w:sz="0" w:space="0" w:color="auto"/>
        <w:left w:val="none" w:sz="0" w:space="0" w:color="auto"/>
        <w:bottom w:val="none" w:sz="0" w:space="0" w:color="auto"/>
        <w:right w:val="none" w:sz="0" w:space="0" w:color="auto"/>
      </w:divBdr>
      <w:divsChild>
        <w:div w:id="252276942">
          <w:marLeft w:val="640"/>
          <w:marRight w:val="0"/>
          <w:marTop w:val="0"/>
          <w:marBottom w:val="0"/>
          <w:divBdr>
            <w:top w:val="none" w:sz="0" w:space="0" w:color="auto"/>
            <w:left w:val="none" w:sz="0" w:space="0" w:color="auto"/>
            <w:bottom w:val="none" w:sz="0" w:space="0" w:color="auto"/>
            <w:right w:val="none" w:sz="0" w:space="0" w:color="auto"/>
          </w:divBdr>
        </w:div>
        <w:div w:id="931428159">
          <w:marLeft w:val="640"/>
          <w:marRight w:val="0"/>
          <w:marTop w:val="0"/>
          <w:marBottom w:val="0"/>
          <w:divBdr>
            <w:top w:val="none" w:sz="0" w:space="0" w:color="auto"/>
            <w:left w:val="none" w:sz="0" w:space="0" w:color="auto"/>
            <w:bottom w:val="none" w:sz="0" w:space="0" w:color="auto"/>
            <w:right w:val="none" w:sz="0" w:space="0" w:color="auto"/>
          </w:divBdr>
        </w:div>
        <w:div w:id="1177116290">
          <w:marLeft w:val="640"/>
          <w:marRight w:val="0"/>
          <w:marTop w:val="0"/>
          <w:marBottom w:val="0"/>
          <w:divBdr>
            <w:top w:val="none" w:sz="0" w:space="0" w:color="auto"/>
            <w:left w:val="none" w:sz="0" w:space="0" w:color="auto"/>
            <w:bottom w:val="none" w:sz="0" w:space="0" w:color="auto"/>
            <w:right w:val="none" w:sz="0" w:space="0" w:color="auto"/>
          </w:divBdr>
        </w:div>
        <w:div w:id="1350175629">
          <w:marLeft w:val="640"/>
          <w:marRight w:val="0"/>
          <w:marTop w:val="0"/>
          <w:marBottom w:val="0"/>
          <w:divBdr>
            <w:top w:val="none" w:sz="0" w:space="0" w:color="auto"/>
            <w:left w:val="none" w:sz="0" w:space="0" w:color="auto"/>
            <w:bottom w:val="none" w:sz="0" w:space="0" w:color="auto"/>
            <w:right w:val="none" w:sz="0" w:space="0" w:color="auto"/>
          </w:divBdr>
        </w:div>
        <w:div w:id="690838472">
          <w:marLeft w:val="640"/>
          <w:marRight w:val="0"/>
          <w:marTop w:val="0"/>
          <w:marBottom w:val="0"/>
          <w:divBdr>
            <w:top w:val="none" w:sz="0" w:space="0" w:color="auto"/>
            <w:left w:val="none" w:sz="0" w:space="0" w:color="auto"/>
            <w:bottom w:val="none" w:sz="0" w:space="0" w:color="auto"/>
            <w:right w:val="none" w:sz="0" w:space="0" w:color="auto"/>
          </w:divBdr>
        </w:div>
        <w:div w:id="1034119536">
          <w:marLeft w:val="640"/>
          <w:marRight w:val="0"/>
          <w:marTop w:val="0"/>
          <w:marBottom w:val="0"/>
          <w:divBdr>
            <w:top w:val="none" w:sz="0" w:space="0" w:color="auto"/>
            <w:left w:val="none" w:sz="0" w:space="0" w:color="auto"/>
            <w:bottom w:val="none" w:sz="0" w:space="0" w:color="auto"/>
            <w:right w:val="none" w:sz="0" w:space="0" w:color="auto"/>
          </w:divBdr>
        </w:div>
        <w:div w:id="596400668">
          <w:marLeft w:val="640"/>
          <w:marRight w:val="0"/>
          <w:marTop w:val="0"/>
          <w:marBottom w:val="0"/>
          <w:divBdr>
            <w:top w:val="none" w:sz="0" w:space="0" w:color="auto"/>
            <w:left w:val="none" w:sz="0" w:space="0" w:color="auto"/>
            <w:bottom w:val="none" w:sz="0" w:space="0" w:color="auto"/>
            <w:right w:val="none" w:sz="0" w:space="0" w:color="auto"/>
          </w:divBdr>
        </w:div>
        <w:div w:id="2062435407">
          <w:marLeft w:val="640"/>
          <w:marRight w:val="0"/>
          <w:marTop w:val="0"/>
          <w:marBottom w:val="0"/>
          <w:divBdr>
            <w:top w:val="none" w:sz="0" w:space="0" w:color="auto"/>
            <w:left w:val="none" w:sz="0" w:space="0" w:color="auto"/>
            <w:bottom w:val="none" w:sz="0" w:space="0" w:color="auto"/>
            <w:right w:val="none" w:sz="0" w:space="0" w:color="auto"/>
          </w:divBdr>
        </w:div>
        <w:div w:id="370306140">
          <w:marLeft w:val="640"/>
          <w:marRight w:val="0"/>
          <w:marTop w:val="0"/>
          <w:marBottom w:val="0"/>
          <w:divBdr>
            <w:top w:val="none" w:sz="0" w:space="0" w:color="auto"/>
            <w:left w:val="none" w:sz="0" w:space="0" w:color="auto"/>
            <w:bottom w:val="none" w:sz="0" w:space="0" w:color="auto"/>
            <w:right w:val="none" w:sz="0" w:space="0" w:color="auto"/>
          </w:divBdr>
        </w:div>
        <w:div w:id="566496395">
          <w:marLeft w:val="640"/>
          <w:marRight w:val="0"/>
          <w:marTop w:val="0"/>
          <w:marBottom w:val="0"/>
          <w:divBdr>
            <w:top w:val="none" w:sz="0" w:space="0" w:color="auto"/>
            <w:left w:val="none" w:sz="0" w:space="0" w:color="auto"/>
            <w:bottom w:val="none" w:sz="0" w:space="0" w:color="auto"/>
            <w:right w:val="none" w:sz="0" w:space="0" w:color="auto"/>
          </w:divBdr>
        </w:div>
        <w:div w:id="1171486866">
          <w:marLeft w:val="640"/>
          <w:marRight w:val="0"/>
          <w:marTop w:val="0"/>
          <w:marBottom w:val="0"/>
          <w:divBdr>
            <w:top w:val="none" w:sz="0" w:space="0" w:color="auto"/>
            <w:left w:val="none" w:sz="0" w:space="0" w:color="auto"/>
            <w:bottom w:val="none" w:sz="0" w:space="0" w:color="auto"/>
            <w:right w:val="none" w:sz="0" w:space="0" w:color="auto"/>
          </w:divBdr>
        </w:div>
        <w:div w:id="824466738">
          <w:marLeft w:val="640"/>
          <w:marRight w:val="0"/>
          <w:marTop w:val="0"/>
          <w:marBottom w:val="0"/>
          <w:divBdr>
            <w:top w:val="none" w:sz="0" w:space="0" w:color="auto"/>
            <w:left w:val="none" w:sz="0" w:space="0" w:color="auto"/>
            <w:bottom w:val="none" w:sz="0" w:space="0" w:color="auto"/>
            <w:right w:val="none" w:sz="0" w:space="0" w:color="auto"/>
          </w:divBdr>
        </w:div>
        <w:div w:id="1672098631">
          <w:marLeft w:val="640"/>
          <w:marRight w:val="0"/>
          <w:marTop w:val="0"/>
          <w:marBottom w:val="0"/>
          <w:divBdr>
            <w:top w:val="none" w:sz="0" w:space="0" w:color="auto"/>
            <w:left w:val="none" w:sz="0" w:space="0" w:color="auto"/>
            <w:bottom w:val="none" w:sz="0" w:space="0" w:color="auto"/>
            <w:right w:val="none" w:sz="0" w:space="0" w:color="auto"/>
          </w:divBdr>
        </w:div>
        <w:div w:id="925846017">
          <w:marLeft w:val="640"/>
          <w:marRight w:val="0"/>
          <w:marTop w:val="0"/>
          <w:marBottom w:val="0"/>
          <w:divBdr>
            <w:top w:val="none" w:sz="0" w:space="0" w:color="auto"/>
            <w:left w:val="none" w:sz="0" w:space="0" w:color="auto"/>
            <w:bottom w:val="none" w:sz="0" w:space="0" w:color="auto"/>
            <w:right w:val="none" w:sz="0" w:space="0" w:color="auto"/>
          </w:divBdr>
        </w:div>
        <w:div w:id="793057734">
          <w:marLeft w:val="640"/>
          <w:marRight w:val="0"/>
          <w:marTop w:val="0"/>
          <w:marBottom w:val="0"/>
          <w:divBdr>
            <w:top w:val="none" w:sz="0" w:space="0" w:color="auto"/>
            <w:left w:val="none" w:sz="0" w:space="0" w:color="auto"/>
            <w:bottom w:val="none" w:sz="0" w:space="0" w:color="auto"/>
            <w:right w:val="none" w:sz="0" w:space="0" w:color="auto"/>
          </w:divBdr>
        </w:div>
        <w:div w:id="1486973740">
          <w:marLeft w:val="640"/>
          <w:marRight w:val="0"/>
          <w:marTop w:val="0"/>
          <w:marBottom w:val="0"/>
          <w:divBdr>
            <w:top w:val="none" w:sz="0" w:space="0" w:color="auto"/>
            <w:left w:val="none" w:sz="0" w:space="0" w:color="auto"/>
            <w:bottom w:val="none" w:sz="0" w:space="0" w:color="auto"/>
            <w:right w:val="none" w:sz="0" w:space="0" w:color="auto"/>
          </w:divBdr>
        </w:div>
        <w:div w:id="552813734">
          <w:marLeft w:val="640"/>
          <w:marRight w:val="0"/>
          <w:marTop w:val="0"/>
          <w:marBottom w:val="0"/>
          <w:divBdr>
            <w:top w:val="none" w:sz="0" w:space="0" w:color="auto"/>
            <w:left w:val="none" w:sz="0" w:space="0" w:color="auto"/>
            <w:bottom w:val="none" w:sz="0" w:space="0" w:color="auto"/>
            <w:right w:val="none" w:sz="0" w:space="0" w:color="auto"/>
          </w:divBdr>
        </w:div>
        <w:div w:id="1102840149">
          <w:marLeft w:val="640"/>
          <w:marRight w:val="0"/>
          <w:marTop w:val="0"/>
          <w:marBottom w:val="0"/>
          <w:divBdr>
            <w:top w:val="none" w:sz="0" w:space="0" w:color="auto"/>
            <w:left w:val="none" w:sz="0" w:space="0" w:color="auto"/>
            <w:bottom w:val="none" w:sz="0" w:space="0" w:color="auto"/>
            <w:right w:val="none" w:sz="0" w:space="0" w:color="auto"/>
          </w:divBdr>
        </w:div>
      </w:divsChild>
    </w:div>
    <w:div w:id="325791463">
      <w:bodyDiv w:val="1"/>
      <w:marLeft w:val="0"/>
      <w:marRight w:val="0"/>
      <w:marTop w:val="0"/>
      <w:marBottom w:val="0"/>
      <w:divBdr>
        <w:top w:val="none" w:sz="0" w:space="0" w:color="auto"/>
        <w:left w:val="none" w:sz="0" w:space="0" w:color="auto"/>
        <w:bottom w:val="none" w:sz="0" w:space="0" w:color="auto"/>
        <w:right w:val="none" w:sz="0" w:space="0" w:color="auto"/>
      </w:divBdr>
    </w:div>
    <w:div w:id="328295013">
      <w:bodyDiv w:val="1"/>
      <w:marLeft w:val="0"/>
      <w:marRight w:val="0"/>
      <w:marTop w:val="0"/>
      <w:marBottom w:val="0"/>
      <w:divBdr>
        <w:top w:val="none" w:sz="0" w:space="0" w:color="auto"/>
        <w:left w:val="none" w:sz="0" w:space="0" w:color="auto"/>
        <w:bottom w:val="none" w:sz="0" w:space="0" w:color="auto"/>
        <w:right w:val="none" w:sz="0" w:space="0" w:color="auto"/>
      </w:divBdr>
    </w:div>
    <w:div w:id="332033607">
      <w:bodyDiv w:val="1"/>
      <w:marLeft w:val="0"/>
      <w:marRight w:val="0"/>
      <w:marTop w:val="0"/>
      <w:marBottom w:val="0"/>
      <w:divBdr>
        <w:top w:val="none" w:sz="0" w:space="0" w:color="auto"/>
        <w:left w:val="none" w:sz="0" w:space="0" w:color="auto"/>
        <w:bottom w:val="none" w:sz="0" w:space="0" w:color="auto"/>
        <w:right w:val="none" w:sz="0" w:space="0" w:color="auto"/>
      </w:divBdr>
    </w:div>
    <w:div w:id="332220469">
      <w:bodyDiv w:val="1"/>
      <w:marLeft w:val="0"/>
      <w:marRight w:val="0"/>
      <w:marTop w:val="0"/>
      <w:marBottom w:val="0"/>
      <w:divBdr>
        <w:top w:val="none" w:sz="0" w:space="0" w:color="auto"/>
        <w:left w:val="none" w:sz="0" w:space="0" w:color="auto"/>
        <w:bottom w:val="none" w:sz="0" w:space="0" w:color="auto"/>
        <w:right w:val="none" w:sz="0" w:space="0" w:color="auto"/>
      </w:divBdr>
    </w:div>
    <w:div w:id="333802374">
      <w:bodyDiv w:val="1"/>
      <w:marLeft w:val="0"/>
      <w:marRight w:val="0"/>
      <w:marTop w:val="0"/>
      <w:marBottom w:val="0"/>
      <w:divBdr>
        <w:top w:val="none" w:sz="0" w:space="0" w:color="auto"/>
        <w:left w:val="none" w:sz="0" w:space="0" w:color="auto"/>
        <w:bottom w:val="none" w:sz="0" w:space="0" w:color="auto"/>
        <w:right w:val="none" w:sz="0" w:space="0" w:color="auto"/>
      </w:divBdr>
    </w:div>
    <w:div w:id="335965556">
      <w:bodyDiv w:val="1"/>
      <w:marLeft w:val="0"/>
      <w:marRight w:val="0"/>
      <w:marTop w:val="0"/>
      <w:marBottom w:val="0"/>
      <w:divBdr>
        <w:top w:val="none" w:sz="0" w:space="0" w:color="auto"/>
        <w:left w:val="none" w:sz="0" w:space="0" w:color="auto"/>
        <w:bottom w:val="none" w:sz="0" w:space="0" w:color="auto"/>
        <w:right w:val="none" w:sz="0" w:space="0" w:color="auto"/>
      </w:divBdr>
    </w:div>
    <w:div w:id="343827412">
      <w:bodyDiv w:val="1"/>
      <w:marLeft w:val="0"/>
      <w:marRight w:val="0"/>
      <w:marTop w:val="0"/>
      <w:marBottom w:val="0"/>
      <w:divBdr>
        <w:top w:val="none" w:sz="0" w:space="0" w:color="auto"/>
        <w:left w:val="none" w:sz="0" w:space="0" w:color="auto"/>
        <w:bottom w:val="none" w:sz="0" w:space="0" w:color="auto"/>
        <w:right w:val="none" w:sz="0" w:space="0" w:color="auto"/>
      </w:divBdr>
    </w:div>
    <w:div w:id="349719361">
      <w:bodyDiv w:val="1"/>
      <w:marLeft w:val="0"/>
      <w:marRight w:val="0"/>
      <w:marTop w:val="0"/>
      <w:marBottom w:val="0"/>
      <w:divBdr>
        <w:top w:val="none" w:sz="0" w:space="0" w:color="auto"/>
        <w:left w:val="none" w:sz="0" w:space="0" w:color="auto"/>
        <w:bottom w:val="none" w:sz="0" w:space="0" w:color="auto"/>
        <w:right w:val="none" w:sz="0" w:space="0" w:color="auto"/>
      </w:divBdr>
    </w:div>
    <w:div w:id="355741738">
      <w:bodyDiv w:val="1"/>
      <w:marLeft w:val="0"/>
      <w:marRight w:val="0"/>
      <w:marTop w:val="0"/>
      <w:marBottom w:val="0"/>
      <w:divBdr>
        <w:top w:val="none" w:sz="0" w:space="0" w:color="auto"/>
        <w:left w:val="none" w:sz="0" w:space="0" w:color="auto"/>
        <w:bottom w:val="none" w:sz="0" w:space="0" w:color="auto"/>
        <w:right w:val="none" w:sz="0" w:space="0" w:color="auto"/>
      </w:divBdr>
      <w:divsChild>
        <w:div w:id="1431004111">
          <w:marLeft w:val="480"/>
          <w:marRight w:val="0"/>
          <w:marTop w:val="0"/>
          <w:marBottom w:val="0"/>
          <w:divBdr>
            <w:top w:val="none" w:sz="0" w:space="0" w:color="auto"/>
            <w:left w:val="none" w:sz="0" w:space="0" w:color="auto"/>
            <w:bottom w:val="none" w:sz="0" w:space="0" w:color="auto"/>
            <w:right w:val="none" w:sz="0" w:space="0" w:color="auto"/>
          </w:divBdr>
        </w:div>
        <w:div w:id="495538223">
          <w:marLeft w:val="480"/>
          <w:marRight w:val="0"/>
          <w:marTop w:val="0"/>
          <w:marBottom w:val="0"/>
          <w:divBdr>
            <w:top w:val="none" w:sz="0" w:space="0" w:color="auto"/>
            <w:left w:val="none" w:sz="0" w:space="0" w:color="auto"/>
            <w:bottom w:val="none" w:sz="0" w:space="0" w:color="auto"/>
            <w:right w:val="none" w:sz="0" w:space="0" w:color="auto"/>
          </w:divBdr>
        </w:div>
        <w:div w:id="1294402968">
          <w:marLeft w:val="480"/>
          <w:marRight w:val="0"/>
          <w:marTop w:val="0"/>
          <w:marBottom w:val="0"/>
          <w:divBdr>
            <w:top w:val="none" w:sz="0" w:space="0" w:color="auto"/>
            <w:left w:val="none" w:sz="0" w:space="0" w:color="auto"/>
            <w:bottom w:val="none" w:sz="0" w:space="0" w:color="auto"/>
            <w:right w:val="none" w:sz="0" w:space="0" w:color="auto"/>
          </w:divBdr>
        </w:div>
        <w:div w:id="363872888">
          <w:marLeft w:val="480"/>
          <w:marRight w:val="0"/>
          <w:marTop w:val="0"/>
          <w:marBottom w:val="0"/>
          <w:divBdr>
            <w:top w:val="none" w:sz="0" w:space="0" w:color="auto"/>
            <w:left w:val="none" w:sz="0" w:space="0" w:color="auto"/>
            <w:bottom w:val="none" w:sz="0" w:space="0" w:color="auto"/>
            <w:right w:val="none" w:sz="0" w:space="0" w:color="auto"/>
          </w:divBdr>
        </w:div>
        <w:div w:id="339816856">
          <w:marLeft w:val="480"/>
          <w:marRight w:val="0"/>
          <w:marTop w:val="0"/>
          <w:marBottom w:val="0"/>
          <w:divBdr>
            <w:top w:val="none" w:sz="0" w:space="0" w:color="auto"/>
            <w:left w:val="none" w:sz="0" w:space="0" w:color="auto"/>
            <w:bottom w:val="none" w:sz="0" w:space="0" w:color="auto"/>
            <w:right w:val="none" w:sz="0" w:space="0" w:color="auto"/>
          </w:divBdr>
        </w:div>
        <w:div w:id="697507558">
          <w:marLeft w:val="480"/>
          <w:marRight w:val="0"/>
          <w:marTop w:val="0"/>
          <w:marBottom w:val="0"/>
          <w:divBdr>
            <w:top w:val="none" w:sz="0" w:space="0" w:color="auto"/>
            <w:left w:val="none" w:sz="0" w:space="0" w:color="auto"/>
            <w:bottom w:val="none" w:sz="0" w:space="0" w:color="auto"/>
            <w:right w:val="none" w:sz="0" w:space="0" w:color="auto"/>
          </w:divBdr>
        </w:div>
        <w:div w:id="1900624598">
          <w:marLeft w:val="480"/>
          <w:marRight w:val="0"/>
          <w:marTop w:val="0"/>
          <w:marBottom w:val="0"/>
          <w:divBdr>
            <w:top w:val="none" w:sz="0" w:space="0" w:color="auto"/>
            <w:left w:val="none" w:sz="0" w:space="0" w:color="auto"/>
            <w:bottom w:val="none" w:sz="0" w:space="0" w:color="auto"/>
            <w:right w:val="none" w:sz="0" w:space="0" w:color="auto"/>
          </w:divBdr>
        </w:div>
        <w:div w:id="1109085516">
          <w:marLeft w:val="480"/>
          <w:marRight w:val="0"/>
          <w:marTop w:val="0"/>
          <w:marBottom w:val="0"/>
          <w:divBdr>
            <w:top w:val="none" w:sz="0" w:space="0" w:color="auto"/>
            <w:left w:val="none" w:sz="0" w:space="0" w:color="auto"/>
            <w:bottom w:val="none" w:sz="0" w:space="0" w:color="auto"/>
            <w:right w:val="none" w:sz="0" w:space="0" w:color="auto"/>
          </w:divBdr>
        </w:div>
        <w:div w:id="1987930349">
          <w:marLeft w:val="480"/>
          <w:marRight w:val="0"/>
          <w:marTop w:val="0"/>
          <w:marBottom w:val="0"/>
          <w:divBdr>
            <w:top w:val="none" w:sz="0" w:space="0" w:color="auto"/>
            <w:left w:val="none" w:sz="0" w:space="0" w:color="auto"/>
            <w:bottom w:val="none" w:sz="0" w:space="0" w:color="auto"/>
            <w:right w:val="none" w:sz="0" w:space="0" w:color="auto"/>
          </w:divBdr>
        </w:div>
        <w:div w:id="98530383">
          <w:marLeft w:val="480"/>
          <w:marRight w:val="0"/>
          <w:marTop w:val="0"/>
          <w:marBottom w:val="0"/>
          <w:divBdr>
            <w:top w:val="none" w:sz="0" w:space="0" w:color="auto"/>
            <w:left w:val="none" w:sz="0" w:space="0" w:color="auto"/>
            <w:bottom w:val="none" w:sz="0" w:space="0" w:color="auto"/>
            <w:right w:val="none" w:sz="0" w:space="0" w:color="auto"/>
          </w:divBdr>
        </w:div>
        <w:div w:id="907957478">
          <w:marLeft w:val="480"/>
          <w:marRight w:val="0"/>
          <w:marTop w:val="0"/>
          <w:marBottom w:val="0"/>
          <w:divBdr>
            <w:top w:val="none" w:sz="0" w:space="0" w:color="auto"/>
            <w:left w:val="none" w:sz="0" w:space="0" w:color="auto"/>
            <w:bottom w:val="none" w:sz="0" w:space="0" w:color="auto"/>
            <w:right w:val="none" w:sz="0" w:space="0" w:color="auto"/>
          </w:divBdr>
        </w:div>
      </w:divsChild>
    </w:div>
    <w:div w:id="359206763">
      <w:bodyDiv w:val="1"/>
      <w:marLeft w:val="0"/>
      <w:marRight w:val="0"/>
      <w:marTop w:val="0"/>
      <w:marBottom w:val="0"/>
      <w:divBdr>
        <w:top w:val="none" w:sz="0" w:space="0" w:color="auto"/>
        <w:left w:val="none" w:sz="0" w:space="0" w:color="auto"/>
        <w:bottom w:val="none" w:sz="0" w:space="0" w:color="auto"/>
        <w:right w:val="none" w:sz="0" w:space="0" w:color="auto"/>
      </w:divBdr>
    </w:div>
    <w:div w:id="360018168">
      <w:bodyDiv w:val="1"/>
      <w:marLeft w:val="0"/>
      <w:marRight w:val="0"/>
      <w:marTop w:val="0"/>
      <w:marBottom w:val="0"/>
      <w:divBdr>
        <w:top w:val="none" w:sz="0" w:space="0" w:color="auto"/>
        <w:left w:val="none" w:sz="0" w:space="0" w:color="auto"/>
        <w:bottom w:val="none" w:sz="0" w:space="0" w:color="auto"/>
        <w:right w:val="none" w:sz="0" w:space="0" w:color="auto"/>
      </w:divBdr>
    </w:div>
    <w:div w:id="365716843">
      <w:bodyDiv w:val="1"/>
      <w:marLeft w:val="0"/>
      <w:marRight w:val="0"/>
      <w:marTop w:val="0"/>
      <w:marBottom w:val="0"/>
      <w:divBdr>
        <w:top w:val="none" w:sz="0" w:space="0" w:color="auto"/>
        <w:left w:val="none" w:sz="0" w:space="0" w:color="auto"/>
        <w:bottom w:val="none" w:sz="0" w:space="0" w:color="auto"/>
        <w:right w:val="none" w:sz="0" w:space="0" w:color="auto"/>
      </w:divBdr>
    </w:div>
    <w:div w:id="366763503">
      <w:bodyDiv w:val="1"/>
      <w:marLeft w:val="0"/>
      <w:marRight w:val="0"/>
      <w:marTop w:val="0"/>
      <w:marBottom w:val="0"/>
      <w:divBdr>
        <w:top w:val="none" w:sz="0" w:space="0" w:color="auto"/>
        <w:left w:val="none" w:sz="0" w:space="0" w:color="auto"/>
        <w:bottom w:val="none" w:sz="0" w:space="0" w:color="auto"/>
        <w:right w:val="none" w:sz="0" w:space="0" w:color="auto"/>
      </w:divBdr>
    </w:div>
    <w:div w:id="366837044">
      <w:bodyDiv w:val="1"/>
      <w:marLeft w:val="0"/>
      <w:marRight w:val="0"/>
      <w:marTop w:val="0"/>
      <w:marBottom w:val="0"/>
      <w:divBdr>
        <w:top w:val="none" w:sz="0" w:space="0" w:color="auto"/>
        <w:left w:val="none" w:sz="0" w:space="0" w:color="auto"/>
        <w:bottom w:val="none" w:sz="0" w:space="0" w:color="auto"/>
        <w:right w:val="none" w:sz="0" w:space="0" w:color="auto"/>
      </w:divBdr>
    </w:div>
    <w:div w:id="367804818">
      <w:bodyDiv w:val="1"/>
      <w:marLeft w:val="0"/>
      <w:marRight w:val="0"/>
      <w:marTop w:val="0"/>
      <w:marBottom w:val="0"/>
      <w:divBdr>
        <w:top w:val="none" w:sz="0" w:space="0" w:color="auto"/>
        <w:left w:val="none" w:sz="0" w:space="0" w:color="auto"/>
        <w:bottom w:val="none" w:sz="0" w:space="0" w:color="auto"/>
        <w:right w:val="none" w:sz="0" w:space="0" w:color="auto"/>
      </w:divBdr>
    </w:div>
    <w:div w:id="372660553">
      <w:bodyDiv w:val="1"/>
      <w:marLeft w:val="0"/>
      <w:marRight w:val="0"/>
      <w:marTop w:val="0"/>
      <w:marBottom w:val="0"/>
      <w:divBdr>
        <w:top w:val="none" w:sz="0" w:space="0" w:color="auto"/>
        <w:left w:val="none" w:sz="0" w:space="0" w:color="auto"/>
        <w:bottom w:val="none" w:sz="0" w:space="0" w:color="auto"/>
        <w:right w:val="none" w:sz="0" w:space="0" w:color="auto"/>
      </w:divBdr>
    </w:div>
    <w:div w:id="372922693">
      <w:bodyDiv w:val="1"/>
      <w:marLeft w:val="0"/>
      <w:marRight w:val="0"/>
      <w:marTop w:val="0"/>
      <w:marBottom w:val="0"/>
      <w:divBdr>
        <w:top w:val="none" w:sz="0" w:space="0" w:color="auto"/>
        <w:left w:val="none" w:sz="0" w:space="0" w:color="auto"/>
        <w:bottom w:val="none" w:sz="0" w:space="0" w:color="auto"/>
        <w:right w:val="none" w:sz="0" w:space="0" w:color="auto"/>
      </w:divBdr>
    </w:div>
    <w:div w:id="373820135">
      <w:bodyDiv w:val="1"/>
      <w:marLeft w:val="0"/>
      <w:marRight w:val="0"/>
      <w:marTop w:val="0"/>
      <w:marBottom w:val="0"/>
      <w:divBdr>
        <w:top w:val="none" w:sz="0" w:space="0" w:color="auto"/>
        <w:left w:val="none" w:sz="0" w:space="0" w:color="auto"/>
        <w:bottom w:val="none" w:sz="0" w:space="0" w:color="auto"/>
        <w:right w:val="none" w:sz="0" w:space="0" w:color="auto"/>
      </w:divBdr>
    </w:div>
    <w:div w:id="374504932">
      <w:bodyDiv w:val="1"/>
      <w:marLeft w:val="0"/>
      <w:marRight w:val="0"/>
      <w:marTop w:val="0"/>
      <w:marBottom w:val="0"/>
      <w:divBdr>
        <w:top w:val="none" w:sz="0" w:space="0" w:color="auto"/>
        <w:left w:val="none" w:sz="0" w:space="0" w:color="auto"/>
        <w:bottom w:val="none" w:sz="0" w:space="0" w:color="auto"/>
        <w:right w:val="none" w:sz="0" w:space="0" w:color="auto"/>
      </w:divBdr>
    </w:div>
    <w:div w:id="376439721">
      <w:bodyDiv w:val="1"/>
      <w:marLeft w:val="0"/>
      <w:marRight w:val="0"/>
      <w:marTop w:val="0"/>
      <w:marBottom w:val="0"/>
      <w:divBdr>
        <w:top w:val="none" w:sz="0" w:space="0" w:color="auto"/>
        <w:left w:val="none" w:sz="0" w:space="0" w:color="auto"/>
        <w:bottom w:val="none" w:sz="0" w:space="0" w:color="auto"/>
        <w:right w:val="none" w:sz="0" w:space="0" w:color="auto"/>
      </w:divBdr>
    </w:div>
    <w:div w:id="377122846">
      <w:bodyDiv w:val="1"/>
      <w:marLeft w:val="0"/>
      <w:marRight w:val="0"/>
      <w:marTop w:val="0"/>
      <w:marBottom w:val="0"/>
      <w:divBdr>
        <w:top w:val="none" w:sz="0" w:space="0" w:color="auto"/>
        <w:left w:val="none" w:sz="0" w:space="0" w:color="auto"/>
        <w:bottom w:val="none" w:sz="0" w:space="0" w:color="auto"/>
        <w:right w:val="none" w:sz="0" w:space="0" w:color="auto"/>
      </w:divBdr>
    </w:div>
    <w:div w:id="379523548">
      <w:bodyDiv w:val="1"/>
      <w:marLeft w:val="0"/>
      <w:marRight w:val="0"/>
      <w:marTop w:val="0"/>
      <w:marBottom w:val="0"/>
      <w:divBdr>
        <w:top w:val="none" w:sz="0" w:space="0" w:color="auto"/>
        <w:left w:val="none" w:sz="0" w:space="0" w:color="auto"/>
        <w:bottom w:val="none" w:sz="0" w:space="0" w:color="auto"/>
        <w:right w:val="none" w:sz="0" w:space="0" w:color="auto"/>
      </w:divBdr>
    </w:div>
    <w:div w:id="381905282">
      <w:bodyDiv w:val="1"/>
      <w:marLeft w:val="0"/>
      <w:marRight w:val="0"/>
      <w:marTop w:val="0"/>
      <w:marBottom w:val="0"/>
      <w:divBdr>
        <w:top w:val="none" w:sz="0" w:space="0" w:color="auto"/>
        <w:left w:val="none" w:sz="0" w:space="0" w:color="auto"/>
        <w:bottom w:val="none" w:sz="0" w:space="0" w:color="auto"/>
        <w:right w:val="none" w:sz="0" w:space="0" w:color="auto"/>
      </w:divBdr>
    </w:div>
    <w:div w:id="382945600">
      <w:bodyDiv w:val="1"/>
      <w:marLeft w:val="0"/>
      <w:marRight w:val="0"/>
      <w:marTop w:val="0"/>
      <w:marBottom w:val="0"/>
      <w:divBdr>
        <w:top w:val="none" w:sz="0" w:space="0" w:color="auto"/>
        <w:left w:val="none" w:sz="0" w:space="0" w:color="auto"/>
        <w:bottom w:val="none" w:sz="0" w:space="0" w:color="auto"/>
        <w:right w:val="none" w:sz="0" w:space="0" w:color="auto"/>
      </w:divBdr>
    </w:div>
    <w:div w:id="390732513">
      <w:bodyDiv w:val="1"/>
      <w:marLeft w:val="0"/>
      <w:marRight w:val="0"/>
      <w:marTop w:val="0"/>
      <w:marBottom w:val="0"/>
      <w:divBdr>
        <w:top w:val="none" w:sz="0" w:space="0" w:color="auto"/>
        <w:left w:val="none" w:sz="0" w:space="0" w:color="auto"/>
        <w:bottom w:val="none" w:sz="0" w:space="0" w:color="auto"/>
        <w:right w:val="none" w:sz="0" w:space="0" w:color="auto"/>
      </w:divBdr>
    </w:div>
    <w:div w:id="393043059">
      <w:bodyDiv w:val="1"/>
      <w:marLeft w:val="0"/>
      <w:marRight w:val="0"/>
      <w:marTop w:val="0"/>
      <w:marBottom w:val="0"/>
      <w:divBdr>
        <w:top w:val="none" w:sz="0" w:space="0" w:color="auto"/>
        <w:left w:val="none" w:sz="0" w:space="0" w:color="auto"/>
        <w:bottom w:val="none" w:sz="0" w:space="0" w:color="auto"/>
        <w:right w:val="none" w:sz="0" w:space="0" w:color="auto"/>
      </w:divBdr>
    </w:div>
    <w:div w:id="396903979">
      <w:bodyDiv w:val="1"/>
      <w:marLeft w:val="0"/>
      <w:marRight w:val="0"/>
      <w:marTop w:val="0"/>
      <w:marBottom w:val="0"/>
      <w:divBdr>
        <w:top w:val="none" w:sz="0" w:space="0" w:color="auto"/>
        <w:left w:val="none" w:sz="0" w:space="0" w:color="auto"/>
        <w:bottom w:val="none" w:sz="0" w:space="0" w:color="auto"/>
        <w:right w:val="none" w:sz="0" w:space="0" w:color="auto"/>
      </w:divBdr>
    </w:div>
    <w:div w:id="400298516">
      <w:bodyDiv w:val="1"/>
      <w:marLeft w:val="0"/>
      <w:marRight w:val="0"/>
      <w:marTop w:val="0"/>
      <w:marBottom w:val="0"/>
      <w:divBdr>
        <w:top w:val="none" w:sz="0" w:space="0" w:color="auto"/>
        <w:left w:val="none" w:sz="0" w:space="0" w:color="auto"/>
        <w:bottom w:val="none" w:sz="0" w:space="0" w:color="auto"/>
        <w:right w:val="none" w:sz="0" w:space="0" w:color="auto"/>
      </w:divBdr>
    </w:div>
    <w:div w:id="400713872">
      <w:bodyDiv w:val="1"/>
      <w:marLeft w:val="0"/>
      <w:marRight w:val="0"/>
      <w:marTop w:val="0"/>
      <w:marBottom w:val="0"/>
      <w:divBdr>
        <w:top w:val="none" w:sz="0" w:space="0" w:color="auto"/>
        <w:left w:val="none" w:sz="0" w:space="0" w:color="auto"/>
        <w:bottom w:val="none" w:sz="0" w:space="0" w:color="auto"/>
        <w:right w:val="none" w:sz="0" w:space="0" w:color="auto"/>
      </w:divBdr>
    </w:div>
    <w:div w:id="400830792">
      <w:bodyDiv w:val="1"/>
      <w:marLeft w:val="0"/>
      <w:marRight w:val="0"/>
      <w:marTop w:val="0"/>
      <w:marBottom w:val="0"/>
      <w:divBdr>
        <w:top w:val="none" w:sz="0" w:space="0" w:color="auto"/>
        <w:left w:val="none" w:sz="0" w:space="0" w:color="auto"/>
        <w:bottom w:val="none" w:sz="0" w:space="0" w:color="auto"/>
        <w:right w:val="none" w:sz="0" w:space="0" w:color="auto"/>
      </w:divBdr>
    </w:div>
    <w:div w:id="401216169">
      <w:bodyDiv w:val="1"/>
      <w:marLeft w:val="0"/>
      <w:marRight w:val="0"/>
      <w:marTop w:val="0"/>
      <w:marBottom w:val="0"/>
      <w:divBdr>
        <w:top w:val="none" w:sz="0" w:space="0" w:color="auto"/>
        <w:left w:val="none" w:sz="0" w:space="0" w:color="auto"/>
        <w:bottom w:val="none" w:sz="0" w:space="0" w:color="auto"/>
        <w:right w:val="none" w:sz="0" w:space="0" w:color="auto"/>
      </w:divBdr>
      <w:divsChild>
        <w:div w:id="57824595">
          <w:marLeft w:val="480"/>
          <w:marRight w:val="0"/>
          <w:marTop w:val="0"/>
          <w:marBottom w:val="0"/>
          <w:divBdr>
            <w:top w:val="none" w:sz="0" w:space="0" w:color="auto"/>
            <w:left w:val="none" w:sz="0" w:space="0" w:color="auto"/>
            <w:bottom w:val="none" w:sz="0" w:space="0" w:color="auto"/>
            <w:right w:val="none" w:sz="0" w:space="0" w:color="auto"/>
          </w:divBdr>
        </w:div>
        <w:div w:id="1893223903">
          <w:marLeft w:val="480"/>
          <w:marRight w:val="0"/>
          <w:marTop w:val="0"/>
          <w:marBottom w:val="0"/>
          <w:divBdr>
            <w:top w:val="none" w:sz="0" w:space="0" w:color="auto"/>
            <w:left w:val="none" w:sz="0" w:space="0" w:color="auto"/>
            <w:bottom w:val="none" w:sz="0" w:space="0" w:color="auto"/>
            <w:right w:val="none" w:sz="0" w:space="0" w:color="auto"/>
          </w:divBdr>
        </w:div>
        <w:div w:id="2128428557">
          <w:marLeft w:val="480"/>
          <w:marRight w:val="0"/>
          <w:marTop w:val="0"/>
          <w:marBottom w:val="0"/>
          <w:divBdr>
            <w:top w:val="none" w:sz="0" w:space="0" w:color="auto"/>
            <w:left w:val="none" w:sz="0" w:space="0" w:color="auto"/>
            <w:bottom w:val="none" w:sz="0" w:space="0" w:color="auto"/>
            <w:right w:val="none" w:sz="0" w:space="0" w:color="auto"/>
          </w:divBdr>
        </w:div>
        <w:div w:id="214007294">
          <w:marLeft w:val="480"/>
          <w:marRight w:val="0"/>
          <w:marTop w:val="0"/>
          <w:marBottom w:val="0"/>
          <w:divBdr>
            <w:top w:val="none" w:sz="0" w:space="0" w:color="auto"/>
            <w:left w:val="none" w:sz="0" w:space="0" w:color="auto"/>
            <w:bottom w:val="none" w:sz="0" w:space="0" w:color="auto"/>
            <w:right w:val="none" w:sz="0" w:space="0" w:color="auto"/>
          </w:divBdr>
        </w:div>
        <w:div w:id="675229442">
          <w:marLeft w:val="480"/>
          <w:marRight w:val="0"/>
          <w:marTop w:val="0"/>
          <w:marBottom w:val="0"/>
          <w:divBdr>
            <w:top w:val="none" w:sz="0" w:space="0" w:color="auto"/>
            <w:left w:val="none" w:sz="0" w:space="0" w:color="auto"/>
            <w:bottom w:val="none" w:sz="0" w:space="0" w:color="auto"/>
            <w:right w:val="none" w:sz="0" w:space="0" w:color="auto"/>
          </w:divBdr>
        </w:div>
        <w:div w:id="2104296370">
          <w:marLeft w:val="480"/>
          <w:marRight w:val="0"/>
          <w:marTop w:val="0"/>
          <w:marBottom w:val="0"/>
          <w:divBdr>
            <w:top w:val="none" w:sz="0" w:space="0" w:color="auto"/>
            <w:left w:val="none" w:sz="0" w:space="0" w:color="auto"/>
            <w:bottom w:val="none" w:sz="0" w:space="0" w:color="auto"/>
            <w:right w:val="none" w:sz="0" w:space="0" w:color="auto"/>
          </w:divBdr>
        </w:div>
        <w:div w:id="1506237959">
          <w:marLeft w:val="480"/>
          <w:marRight w:val="0"/>
          <w:marTop w:val="0"/>
          <w:marBottom w:val="0"/>
          <w:divBdr>
            <w:top w:val="none" w:sz="0" w:space="0" w:color="auto"/>
            <w:left w:val="none" w:sz="0" w:space="0" w:color="auto"/>
            <w:bottom w:val="none" w:sz="0" w:space="0" w:color="auto"/>
            <w:right w:val="none" w:sz="0" w:space="0" w:color="auto"/>
          </w:divBdr>
        </w:div>
        <w:div w:id="1318147223">
          <w:marLeft w:val="480"/>
          <w:marRight w:val="0"/>
          <w:marTop w:val="0"/>
          <w:marBottom w:val="0"/>
          <w:divBdr>
            <w:top w:val="none" w:sz="0" w:space="0" w:color="auto"/>
            <w:left w:val="none" w:sz="0" w:space="0" w:color="auto"/>
            <w:bottom w:val="none" w:sz="0" w:space="0" w:color="auto"/>
            <w:right w:val="none" w:sz="0" w:space="0" w:color="auto"/>
          </w:divBdr>
        </w:div>
        <w:div w:id="912275925">
          <w:marLeft w:val="480"/>
          <w:marRight w:val="0"/>
          <w:marTop w:val="0"/>
          <w:marBottom w:val="0"/>
          <w:divBdr>
            <w:top w:val="none" w:sz="0" w:space="0" w:color="auto"/>
            <w:left w:val="none" w:sz="0" w:space="0" w:color="auto"/>
            <w:bottom w:val="none" w:sz="0" w:space="0" w:color="auto"/>
            <w:right w:val="none" w:sz="0" w:space="0" w:color="auto"/>
          </w:divBdr>
        </w:div>
        <w:div w:id="1123114970">
          <w:marLeft w:val="480"/>
          <w:marRight w:val="0"/>
          <w:marTop w:val="0"/>
          <w:marBottom w:val="0"/>
          <w:divBdr>
            <w:top w:val="none" w:sz="0" w:space="0" w:color="auto"/>
            <w:left w:val="none" w:sz="0" w:space="0" w:color="auto"/>
            <w:bottom w:val="none" w:sz="0" w:space="0" w:color="auto"/>
            <w:right w:val="none" w:sz="0" w:space="0" w:color="auto"/>
          </w:divBdr>
        </w:div>
        <w:div w:id="1703747213">
          <w:marLeft w:val="480"/>
          <w:marRight w:val="0"/>
          <w:marTop w:val="0"/>
          <w:marBottom w:val="0"/>
          <w:divBdr>
            <w:top w:val="none" w:sz="0" w:space="0" w:color="auto"/>
            <w:left w:val="none" w:sz="0" w:space="0" w:color="auto"/>
            <w:bottom w:val="none" w:sz="0" w:space="0" w:color="auto"/>
            <w:right w:val="none" w:sz="0" w:space="0" w:color="auto"/>
          </w:divBdr>
        </w:div>
        <w:div w:id="468018484">
          <w:marLeft w:val="480"/>
          <w:marRight w:val="0"/>
          <w:marTop w:val="0"/>
          <w:marBottom w:val="0"/>
          <w:divBdr>
            <w:top w:val="none" w:sz="0" w:space="0" w:color="auto"/>
            <w:left w:val="none" w:sz="0" w:space="0" w:color="auto"/>
            <w:bottom w:val="none" w:sz="0" w:space="0" w:color="auto"/>
            <w:right w:val="none" w:sz="0" w:space="0" w:color="auto"/>
          </w:divBdr>
        </w:div>
      </w:divsChild>
    </w:div>
    <w:div w:id="403719252">
      <w:bodyDiv w:val="1"/>
      <w:marLeft w:val="0"/>
      <w:marRight w:val="0"/>
      <w:marTop w:val="0"/>
      <w:marBottom w:val="0"/>
      <w:divBdr>
        <w:top w:val="none" w:sz="0" w:space="0" w:color="auto"/>
        <w:left w:val="none" w:sz="0" w:space="0" w:color="auto"/>
        <w:bottom w:val="none" w:sz="0" w:space="0" w:color="auto"/>
        <w:right w:val="none" w:sz="0" w:space="0" w:color="auto"/>
      </w:divBdr>
    </w:div>
    <w:div w:id="406194744">
      <w:bodyDiv w:val="1"/>
      <w:marLeft w:val="0"/>
      <w:marRight w:val="0"/>
      <w:marTop w:val="0"/>
      <w:marBottom w:val="0"/>
      <w:divBdr>
        <w:top w:val="none" w:sz="0" w:space="0" w:color="auto"/>
        <w:left w:val="none" w:sz="0" w:space="0" w:color="auto"/>
        <w:bottom w:val="none" w:sz="0" w:space="0" w:color="auto"/>
        <w:right w:val="none" w:sz="0" w:space="0" w:color="auto"/>
      </w:divBdr>
    </w:div>
    <w:div w:id="410588883">
      <w:bodyDiv w:val="1"/>
      <w:marLeft w:val="0"/>
      <w:marRight w:val="0"/>
      <w:marTop w:val="0"/>
      <w:marBottom w:val="0"/>
      <w:divBdr>
        <w:top w:val="none" w:sz="0" w:space="0" w:color="auto"/>
        <w:left w:val="none" w:sz="0" w:space="0" w:color="auto"/>
        <w:bottom w:val="none" w:sz="0" w:space="0" w:color="auto"/>
        <w:right w:val="none" w:sz="0" w:space="0" w:color="auto"/>
      </w:divBdr>
    </w:div>
    <w:div w:id="414858153">
      <w:bodyDiv w:val="1"/>
      <w:marLeft w:val="0"/>
      <w:marRight w:val="0"/>
      <w:marTop w:val="0"/>
      <w:marBottom w:val="0"/>
      <w:divBdr>
        <w:top w:val="none" w:sz="0" w:space="0" w:color="auto"/>
        <w:left w:val="none" w:sz="0" w:space="0" w:color="auto"/>
        <w:bottom w:val="none" w:sz="0" w:space="0" w:color="auto"/>
        <w:right w:val="none" w:sz="0" w:space="0" w:color="auto"/>
      </w:divBdr>
    </w:div>
    <w:div w:id="418529882">
      <w:bodyDiv w:val="1"/>
      <w:marLeft w:val="0"/>
      <w:marRight w:val="0"/>
      <w:marTop w:val="0"/>
      <w:marBottom w:val="0"/>
      <w:divBdr>
        <w:top w:val="none" w:sz="0" w:space="0" w:color="auto"/>
        <w:left w:val="none" w:sz="0" w:space="0" w:color="auto"/>
        <w:bottom w:val="none" w:sz="0" w:space="0" w:color="auto"/>
        <w:right w:val="none" w:sz="0" w:space="0" w:color="auto"/>
      </w:divBdr>
    </w:div>
    <w:div w:id="419103815">
      <w:bodyDiv w:val="1"/>
      <w:marLeft w:val="0"/>
      <w:marRight w:val="0"/>
      <w:marTop w:val="0"/>
      <w:marBottom w:val="0"/>
      <w:divBdr>
        <w:top w:val="none" w:sz="0" w:space="0" w:color="auto"/>
        <w:left w:val="none" w:sz="0" w:space="0" w:color="auto"/>
        <w:bottom w:val="none" w:sz="0" w:space="0" w:color="auto"/>
        <w:right w:val="none" w:sz="0" w:space="0" w:color="auto"/>
      </w:divBdr>
      <w:divsChild>
        <w:div w:id="1601835332">
          <w:marLeft w:val="480"/>
          <w:marRight w:val="0"/>
          <w:marTop w:val="0"/>
          <w:marBottom w:val="0"/>
          <w:divBdr>
            <w:top w:val="none" w:sz="0" w:space="0" w:color="auto"/>
            <w:left w:val="none" w:sz="0" w:space="0" w:color="auto"/>
            <w:bottom w:val="none" w:sz="0" w:space="0" w:color="auto"/>
            <w:right w:val="none" w:sz="0" w:space="0" w:color="auto"/>
          </w:divBdr>
        </w:div>
        <w:div w:id="1584334236">
          <w:marLeft w:val="480"/>
          <w:marRight w:val="0"/>
          <w:marTop w:val="0"/>
          <w:marBottom w:val="0"/>
          <w:divBdr>
            <w:top w:val="none" w:sz="0" w:space="0" w:color="auto"/>
            <w:left w:val="none" w:sz="0" w:space="0" w:color="auto"/>
            <w:bottom w:val="none" w:sz="0" w:space="0" w:color="auto"/>
            <w:right w:val="none" w:sz="0" w:space="0" w:color="auto"/>
          </w:divBdr>
        </w:div>
        <w:div w:id="1096681413">
          <w:marLeft w:val="480"/>
          <w:marRight w:val="0"/>
          <w:marTop w:val="0"/>
          <w:marBottom w:val="0"/>
          <w:divBdr>
            <w:top w:val="none" w:sz="0" w:space="0" w:color="auto"/>
            <w:left w:val="none" w:sz="0" w:space="0" w:color="auto"/>
            <w:bottom w:val="none" w:sz="0" w:space="0" w:color="auto"/>
            <w:right w:val="none" w:sz="0" w:space="0" w:color="auto"/>
          </w:divBdr>
        </w:div>
        <w:div w:id="163009285">
          <w:marLeft w:val="480"/>
          <w:marRight w:val="0"/>
          <w:marTop w:val="0"/>
          <w:marBottom w:val="0"/>
          <w:divBdr>
            <w:top w:val="none" w:sz="0" w:space="0" w:color="auto"/>
            <w:left w:val="none" w:sz="0" w:space="0" w:color="auto"/>
            <w:bottom w:val="none" w:sz="0" w:space="0" w:color="auto"/>
            <w:right w:val="none" w:sz="0" w:space="0" w:color="auto"/>
          </w:divBdr>
        </w:div>
        <w:div w:id="423385917">
          <w:marLeft w:val="480"/>
          <w:marRight w:val="0"/>
          <w:marTop w:val="0"/>
          <w:marBottom w:val="0"/>
          <w:divBdr>
            <w:top w:val="none" w:sz="0" w:space="0" w:color="auto"/>
            <w:left w:val="none" w:sz="0" w:space="0" w:color="auto"/>
            <w:bottom w:val="none" w:sz="0" w:space="0" w:color="auto"/>
            <w:right w:val="none" w:sz="0" w:space="0" w:color="auto"/>
          </w:divBdr>
        </w:div>
        <w:div w:id="1178081733">
          <w:marLeft w:val="480"/>
          <w:marRight w:val="0"/>
          <w:marTop w:val="0"/>
          <w:marBottom w:val="0"/>
          <w:divBdr>
            <w:top w:val="none" w:sz="0" w:space="0" w:color="auto"/>
            <w:left w:val="none" w:sz="0" w:space="0" w:color="auto"/>
            <w:bottom w:val="none" w:sz="0" w:space="0" w:color="auto"/>
            <w:right w:val="none" w:sz="0" w:space="0" w:color="auto"/>
          </w:divBdr>
        </w:div>
        <w:div w:id="820922711">
          <w:marLeft w:val="480"/>
          <w:marRight w:val="0"/>
          <w:marTop w:val="0"/>
          <w:marBottom w:val="0"/>
          <w:divBdr>
            <w:top w:val="none" w:sz="0" w:space="0" w:color="auto"/>
            <w:left w:val="none" w:sz="0" w:space="0" w:color="auto"/>
            <w:bottom w:val="none" w:sz="0" w:space="0" w:color="auto"/>
            <w:right w:val="none" w:sz="0" w:space="0" w:color="auto"/>
          </w:divBdr>
        </w:div>
        <w:div w:id="1046417052">
          <w:marLeft w:val="480"/>
          <w:marRight w:val="0"/>
          <w:marTop w:val="0"/>
          <w:marBottom w:val="0"/>
          <w:divBdr>
            <w:top w:val="none" w:sz="0" w:space="0" w:color="auto"/>
            <w:left w:val="none" w:sz="0" w:space="0" w:color="auto"/>
            <w:bottom w:val="none" w:sz="0" w:space="0" w:color="auto"/>
            <w:right w:val="none" w:sz="0" w:space="0" w:color="auto"/>
          </w:divBdr>
        </w:div>
        <w:div w:id="186647768">
          <w:marLeft w:val="480"/>
          <w:marRight w:val="0"/>
          <w:marTop w:val="0"/>
          <w:marBottom w:val="0"/>
          <w:divBdr>
            <w:top w:val="none" w:sz="0" w:space="0" w:color="auto"/>
            <w:left w:val="none" w:sz="0" w:space="0" w:color="auto"/>
            <w:bottom w:val="none" w:sz="0" w:space="0" w:color="auto"/>
            <w:right w:val="none" w:sz="0" w:space="0" w:color="auto"/>
          </w:divBdr>
        </w:div>
        <w:div w:id="1542473009">
          <w:marLeft w:val="480"/>
          <w:marRight w:val="0"/>
          <w:marTop w:val="0"/>
          <w:marBottom w:val="0"/>
          <w:divBdr>
            <w:top w:val="none" w:sz="0" w:space="0" w:color="auto"/>
            <w:left w:val="none" w:sz="0" w:space="0" w:color="auto"/>
            <w:bottom w:val="none" w:sz="0" w:space="0" w:color="auto"/>
            <w:right w:val="none" w:sz="0" w:space="0" w:color="auto"/>
          </w:divBdr>
        </w:div>
        <w:div w:id="1938709231">
          <w:marLeft w:val="480"/>
          <w:marRight w:val="0"/>
          <w:marTop w:val="0"/>
          <w:marBottom w:val="0"/>
          <w:divBdr>
            <w:top w:val="none" w:sz="0" w:space="0" w:color="auto"/>
            <w:left w:val="none" w:sz="0" w:space="0" w:color="auto"/>
            <w:bottom w:val="none" w:sz="0" w:space="0" w:color="auto"/>
            <w:right w:val="none" w:sz="0" w:space="0" w:color="auto"/>
          </w:divBdr>
        </w:div>
      </w:divsChild>
    </w:div>
    <w:div w:id="432092781">
      <w:bodyDiv w:val="1"/>
      <w:marLeft w:val="0"/>
      <w:marRight w:val="0"/>
      <w:marTop w:val="0"/>
      <w:marBottom w:val="0"/>
      <w:divBdr>
        <w:top w:val="none" w:sz="0" w:space="0" w:color="auto"/>
        <w:left w:val="none" w:sz="0" w:space="0" w:color="auto"/>
        <w:bottom w:val="none" w:sz="0" w:space="0" w:color="auto"/>
        <w:right w:val="none" w:sz="0" w:space="0" w:color="auto"/>
      </w:divBdr>
    </w:div>
    <w:div w:id="432436185">
      <w:bodyDiv w:val="1"/>
      <w:marLeft w:val="0"/>
      <w:marRight w:val="0"/>
      <w:marTop w:val="0"/>
      <w:marBottom w:val="0"/>
      <w:divBdr>
        <w:top w:val="none" w:sz="0" w:space="0" w:color="auto"/>
        <w:left w:val="none" w:sz="0" w:space="0" w:color="auto"/>
        <w:bottom w:val="none" w:sz="0" w:space="0" w:color="auto"/>
        <w:right w:val="none" w:sz="0" w:space="0" w:color="auto"/>
      </w:divBdr>
    </w:div>
    <w:div w:id="433017673">
      <w:bodyDiv w:val="1"/>
      <w:marLeft w:val="0"/>
      <w:marRight w:val="0"/>
      <w:marTop w:val="0"/>
      <w:marBottom w:val="0"/>
      <w:divBdr>
        <w:top w:val="none" w:sz="0" w:space="0" w:color="auto"/>
        <w:left w:val="none" w:sz="0" w:space="0" w:color="auto"/>
        <w:bottom w:val="none" w:sz="0" w:space="0" w:color="auto"/>
        <w:right w:val="none" w:sz="0" w:space="0" w:color="auto"/>
      </w:divBdr>
    </w:div>
    <w:div w:id="433324639">
      <w:bodyDiv w:val="1"/>
      <w:marLeft w:val="0"/>
      <w:marRight w:val="0"/>
      <w:marTop w:val="0"/>
      <w:marBottom w:val="0"/>
      <w:divBdr>
        <w:top w:val="none" w:sz="0" w:space="0" w:color="auto"/>
        <w:left w:val="none" w:sz="0" w:space="0" w:color="auto"/>
        <w:bottom w:val="none" w:sz="0" w:space="0" w:color="auto"/>
        <w:right w:val="none" w:sz="0" w:space="0" w:color="auto"/>
      </w:divBdr>
    </w:div>
    <w:div w:id="438112478">
      <w:bodyDiv w:val="1"/>
      <w:marLeft w:val="0"/>
      <w:marRight w:val="0"/>
      <w:marTop w:val="0"/>
      <w:marBottom w:val="0"/>
      <w:divBdr>
        <w:top w:val="none" w:sz="0" w:space="0" w:color="auto"/>
        <w:left w:val="none" w:sz="0" w:space="0" w:color="auto"/>
        <w:bottom w:val="none" w:sz="0" w:space="0" w:color="auto"/>
        <w:right w:val="none" w:sz="0" w:space="0" w:color="auto"/>
      </w:divBdr>
    </w:div>
    <w:div w:id="440806965">
      <w:bodyDiv w:val="1"/>
      <w:marLeft w:val="0"/>
      <w:marRight w:val="0"/>
      <w:marTop w:val="0"/>
      <w:marBottom w:val="0"/>
      <w:divBdr>
        <w:top w:val="none" w:sz="0" w:space="0" w:color="auto"/>
        <w:left w:val="none" w:sz="0" w:space="0" w:color="auto"/>
        <w:bottom w:val="none" w:sz="0" w:space="0" w:color="auto"/>
        <w:right w:val="none" w:sz="0" w:space="0" w:color="auto"/>
      </w:divBdr>
      <w:divsChild>
        <w:div w:id="1207373441">
          <w:marLeft w:val="480"/>
          <w:marRight w:val="0"/>
          <w:marTop w:val="0"/>
          <w:marBottom w:val="0"/>
          <w:divBdr>
            <w:top w:val="none" w:sz="0" w:space="0" w:color="auto"/>
            <w:left w:val="none" w:sz="0" w:space="0" w:color="auto"/>
            <w:bottom w:val="none" w:sz="0" w:space="0" w:color="auto"/>
            <w:right w:val="none" w:sz="0" w:space="0" w:color="auto"/>
          </w:divBdr>
        </w:div>
        <w:div w:id="2021467030">
          <w:marLeft w:val="480"/>
          <w:marRight w:val="0"/>
          <w:marTop w:val="0"/>
          <w:marBottom w:val="0"/>
          <w:divBdr>
            <w:top w:val="none" w:sz="0" w:space="0" w:color="auto"/>
            <w:left w:val="none" w:sz="0" w:space="0" w:color="auto"/>
            <w:bottom w:val="none" w:sz="0" w:space="0" w:color="auto"/>
            <w:right w:val="none" w:sz="0" w:space="0" w:color="auto"/>
          </w:divBdr>
        </w:div>
        <w:div w:id="861749309">
          <w:marLeft w:val="480"/>
          <w:marRight w:val="0"/>
          <w:marTop w:val="0"/>
          <w:marBottom w:val="0"/>
          <w:divBdr>
            <w:top w:val="none" w:sz="0" w:space="0" w:color="auto"/>
            <w:left w:val="none" w:sz="0" w:space="0" w:color="auto"/>
            <w:bottom w:val="none" w:sz="0" w:space="0" w:color="auto"/>
            <w:right w:val="none" w:sz="0" w:space="0" w:color="auto"/>
          </w:divBdr>
        </w:div>
        <w:div w:id="1999721528">
          <w:marLeft w:val="480"/>
          <w:marRight w:val="0"/>
          <w:marTop w:val="0"/>
          <w:marBottom w:val="0"/>
          <w:divBdr>
            <w:top w:val="none" w:sz="0" w:space="0" w:color="auto"/>
            <w:left w:val="none" w:sz="0" w:space="0" w:color="auto"/>
            <w:bottom w:val="none" w:sz="0" w:space="0" w:color="auto"/>
            <w:right w:val="none" w:sz="0" w:space="0" w:color="auto"/>
          </w:divBdr>
        </w:div>
        <w:div w:id="446315655">
          <w:marLeft w:val="480"/>
          <w:marRight w:val="0"/>
          <w:marTop w:val="0"/>
          <w:marBottom w:val="0"/>
          <w:divBdr>
            <w:top w:val="none" w:sz="0" w:space="0" w:color="auto"/>
            <w:left w:val="none" w:sz="0" w:space="0" w:color="auto"/>
            <w:bottom w:val="none" w:sz="0" w:space="0" w:color="auto"/>
            <w:right w:val="none" w:sz="0" w:space="0" w:color="auto"/>
          </w:divBdr>
        </w:div>
        <w:div w:id="723872883">
          <w:marLeft w:val="480"/>
          <w:marRight w:val="0"/>
          <w:marTop w:val="0"/>
          <w:marBottom w:val="0"/>
          <w:divBdr>
            <w:top w:val="none" w:sz="0" w:space="0" w:color="auto"/>
            <w:left w:val="none" w:sz="0" w:space="0" w:color="auto"/>
            <w:bottom w:val="none" w:sz="0" w:space="0" w:color="auto"/>
            <w:right w:val="none" w:sz="0" w:space="0" w:color="auto"/>
          </w:divBdr>
        </w:div>
        <w:div w:id="624119718">
          <w:marLeft w:val="480"/>
          <w:marRight w:val="0"/>
          <w:marTop w:val="0"/>
          <w:marBottom w:val="0"/>
          <w:divBdr>
            <w:top w:val="none" w:sz="0" w:space="0" w:color="auto"/>
            <w:left w:val="none" w:sz="0" w:space="0" w:color="auto"/>
            <w:bottom w:val="none" w:sz="0" w:space="0" w:color="auto"/>
            <w:right w:val="none" w:sz="0" w:space="0" w:color="auto"/>
          </w:divBdr>
        </w:div>
        <w:div w:id="1008875036">
          <w:marLeft w:val="480"/>
          <w:marRight w:val="0"/>
          <w:marTop w:val="0"/>
          <w:marBottom w:val="0"/>
          <w:divBdr>
            <w:top w:val="none" w:sz="0" w:space="0" w:color="auto"/>
            <w:left w:val="none" w:sz="0" w:space="0" w:color="auto"/>
            <w:bottom w:val="none" w:sz="0" w:space="0" w:color="auto"/>
            <w:right w:val="none" w:sz="0" w:space="0" w:color="auto"/>
          </w:divBdr>
        </w:div>
        <w:div w:id="1921792065">
          <w:marLeft w:val="480"/>
          <w:marRight w:val="0"/>
          <w:marTop w:val="0"/>
          <w:marBottom w:val="0"/>
          <w:divBdr>
            <w:top w:val="none" w:sz="0" w:space="0" w:color="auto"/>
            <w:left w:val="none" w:sz="0" w:space="0" w:color="auto"/>
            <w:bottom w:val="none" w:sz="0" w:space="0" w:color="auto"/>
            <w:right w:val="none" w:sz="0" w:space="0" w:color="auto"/>
          </w:divBdr>
        </w:div>
        <w:div w:id="952635838">
          <w:marLeft w:val="480"/>
          <w:marRight w:val="0"/>
          <w:marTop w:val="0"/>
          <w:marBottom w:val="0"/>
          <w:divBdr>
            <w:top w:val="none" w:sz="0" w:space="0" w:color="auto"/>
            <w:left w:val="none" w:sz="0" w:space="0" w:color="auto"/>
            <w:bottom w:val="none" w:sz="0" w:space="0" w:color="auto"/>
            <w:right w:val="none" w:sz="0" w:space="0" w:color="auto"/>
          </w:divBdr>
        </w:div>
        <w:div w:id="630593567">
          <w:marLeft w:val="480"/>
          <w:marRight w:val="0"/>
          <w:marTop w:val="0"/>
          <w:marBottom w:val="0"/>
          <w:divBdr>
            <w:top w:val="none" w:sz="0" w:space="0" w:color="auto"/>
            <w:left w:val="none" w:sz="0" w:space="0" w:color="auto"/>
            <w:bottom w:val="none" w:sz="0" w:space="0" w:color="auto"/>
            <w:right w:val="none" w:sz="0" w:space="0" w:color="auto"/>
          </w:divBdr>
        </w:div>
        <w:div w:id="1633051465">
          <w:marLeft w:val="480"/>
          <w:marRight w:val="0"/>
          <w:marTop w:val="0"/>
          <w:marBottom w:val="0"/>
          <w:divBdr>
            <w:top w:val="none" w:sz="0" w:space="0" w:color="auto"/>
            <w:left w:val="none" w:sz="0" w:space="0" w:color="auto"/>
            <w:bottom w:val="none" w:sz="0" w:space="0" w:color="auto"/>
            <w:right w:val="none" w:sz="0" w:space="0" w:color="auto"/>
          </w:divBdr>
        </w:div>
      </w:divsChild>
    </w:div>
    <w:div w:id="441843887">
      <w:bodyDiv w:val="1"/>
      <w:marLeft w:val="0"/>
      <w:marRight w:val="0"/>
      <w:marTop w:val="0"/>
      <w:marBottom w:val="0"/>
      <w:divBdr>
        <w:top w:val="none" w:sz="0" w:space="0" w:color="auto"/>
        <w:left w:val="none" w:sz="0" w:space="0" w:color="auto"/>
        <w:bottom w:val="none" w:sz="0" w:space="0" w:color="auto"/>
        <w:right w:val="none" w:sz="0" w:space="0" w:color="auto"/>
      </w:divBdr>
    </w:div>
    <w:div w:id="442072994">
      <w:bodyDiv w:val="1"/>
      <w:marLeft w:val="0"/>
      <w:marRight w:val="0"/>
      <w:marTop w:val="0"/>
      <w:marBottom w:val="0"/>
      <w:divBdr>
        <w:top w:val="none" w:sz="0" w:space="0" w:color="auto"/>
        <w:left w:val="none" w:sz="0" w:space="0" w:color="auto"/>
        <w:bottom w:val="none" w:sz="0" w:space="0" w:color="auto"/>
        <w:right w:val="none" w:sz="0" w:space="0" w:color="auto"/>
      </w:divBdr>
    </w:div>
    <w:div w:id="443812998">
      <w:bodyDiv w:val="1"/>
      <w:marLeft w:val="0"/>
      <w:marRight w:val="0"/>
      <w:marTop w:val="0"/>
      <w:marBottom w:val="0"/>
      <w:divBdr>
        <w:top w:val="none" w:sz="0" w:space="0" w:color="auto"/>
        <w:left w:val="none" w:sz="0" w:space="0" w:color="auto"/>
        <w:bottom w:val="none" w:sz="0" w:space="0" w:color="auto"/>
        <w:right w:val="none" w:sz="0" w:space="0" w:color="auto"/>
      </w:divBdr>
    </w:div>
    <w:div w:id="446773193">
      <w:bodyDiv w:val="1"/>
      <w:marLeft w:val="0"/>
      <w:marRight w:val="0"/>
      <w:marTop w:val="0"/>
      <w:marBottom w:val="0"/>
      <w:divBdr>
        <w:top w:val="none" w:sz="0" w:space="0" w:color="auto"/>
        <w:left w:val="none" w:sz="0" w:space="0" w:color="auto"/>
        <w:bottom w:val="none" w:sz="0" w:space="0" w:color="auto"/>
        <w:right w:val="none" w:sz="0" w:space="0" w:color="auto"/>
      </w:divBdr>
      <w:divsChild>
        <w:div w:id="1816529825">
          <w:marLeft w:val="480"/>
          <w:marRight w:val="0"/>
          <w:marTop w:val="0"/>
          <w:marBottom w:val="0"/>
          <w:divBdr>
            <w:top w:val="none" w:sz="0" w:space="0" w:color="auto"/>
            <w:left w:val="none" w:sz="0" w:space="0" w:color="auto"/>
            <w:bottom w:val="none" w:sz="0" w:space="0" w:color="auto"/>
            <w:right w:val="none" w:sz="0" w:space="0" w:color="auto"/>
          </w:divBdr>
        </w:div>
        <w:div w:id="409040415">
          <w:marLeft w:val="480"/>
          <w:marRight w:val="0"/>
          <w:marTop w:val="0"/>
          <w:marBottom w:val="0"/>
          <w:divBdr>
            <w:top w:val="none" w:sz="0" w:space="0" w:color="auto"/>
            <w:left w:val="none" w:sz="0" w:space="0" w:color="auto"/>
            <w:bottom w:val="none" w:sz="0" w:space="0" w:color="auto"/>
            <w:right w:val="none" w:sz="0" w:space="0" w:color="auto"/>
          </w:divBdr>
        </w:div>
        <w:div w:id="688528483">
          <w:marLeft w:val="480"/>
          <w:marRight w:val="0"/>
          <w:marTop w:val="0"/>
          <w:marBottom w:val="0"/>
          <w:divBdr>
            <w:top w:val="none" w:sz="0" w:space="0" w:color="auto"/>
            <w:left w:val="none" w:sz="0" w:space="0" w:color="auto"/>
            <w:bottom w:val="none" w:sz="0" w:space="0" w:color="auto"/>
            <w:right w:val="none" w:sz="0" w:space="0" w:color="auto"/>
          </w:divBdr>
        </w:div>
        <w:div w:id="157766789">
          <w:marLeft w:val="480"/>
          <w:marRight w:val="0"/>
          <w:marTop w:val="0"/>
          <w:marBottom w:val="0"/>
          <w:divBdr>
            <w:top w:val="none" w:sz="0" w:space="0" w:color="auto"/>
            <w:left w:val="none" w:sz="0" w:space="0" w:color="auto"/>
            <w:bottom w:val="none" w:sz="0" w:space="0" w:color="auto"/>
            <w:right w:val="none" w:sz="0" w:space="0" w:color="auto"/>
          </w:divBdr>
        </w:div>
        <w:div w:id="535124015">
          <w:marLeft w:val="480"/>
          <w:marRight w:val="0"/>
          <w:marTop w:val="0"/>
          <w:marBottom w:val="0"/>
          <w:divBdr>
            <w:top w:val="none" w:sz="0" w:space="0" w:color="auto"/>
            <w:left w:val="none" w:sz="0" w:space="0" w:color="auto"/>
            <w:bottom w:val="none" w:sz="0" w:space="0" w:color="auto"/>
            <w:right w:val="none" w:sz="0" w:space="0" w:color="auto"/>
          </w:divBdr>
        </w:div>
        <w:div w:id="505445102">
          <w:marLeft w:val="480"/>
          <w:marRight w:val="0"/>
          <w:marTop w:val="0"/>
          <w:marBottom w:val="0"/>
          <w:divBdr>
            <w:top w:val="none" w:sz="0" w:space="0" w:color="auto"/>
            <w:left w:val="none" w:sz="0" w:space="0" w:color="auto"/>
            <w:bottom w:val="none" w:sz="0" w:space="0" w:color="auto"/>
            <w:right w:val="none" w:sz="0" w:space="0" w:color="auto"/>
          </w:divBdr>
        </w:div>
        <w:div w:id="977998360">
          <w:marLeft w:val="480"/>
          <w:marRight w:val="0"/>
          <w:marTop w:val="0"/>
          <w:marBottom w:val="0"/>
          <w:divBdr>
            <w:top w:val="none" w:sz="0" w:space="0" w:color="auto"/>
            <w:left w:val="none" w:sz="0" w:space="0" w:color="auto"/>
            <w:bottom w:val="none" w:sz="0" w:space="0" w:color="auto"/>
            <w:right w:val="none" w:sz="0" w:space="0" w:color="auto"/>
          </w:divBdr>
        </w:div>
        <w:div w:id="834029977">
          <w:marLeft w:val="480"/>
          <w:marRight w:val="0"/>
          <w:marTop w:val="0"/>
          <w:marBottom w:val="0"/>
          <w:divBdr>
            <w:top w:val="none" w:sz="0" w:space="0" w:color="auto"/>
            <w:left w:val="none" w:sz="0" w:space="0" w:color="auto"/>
            <w:bottom w:val="none" w:sz="0" w:space="0" w:color="auto"/>
            <w:right w:val="none" w:sz="0" w:space="0" w:color="auto"/>
          </w:divBdr>
        </w:div>
        <w:div w:id="326127866">
          <w:marLeft w:val="480"/>
          <w:marRight w:val="0"/>
          <w:marTop w:val="0"/>
          <w:marBottom w:val="0"/>
          <w:divBdr>
            <w:top w:val="none" w:sz="0" w:space="0" w:color="auto"/>
            <w:left w:val="none" w:sz="0" w:space="0" w:color="auto"/>
            <w:bottom w:val="none" w:sz="0" w:space="0" w:color="auto"/>
            <w:right w:val="none" w:sz="0" w:space="0" w:color="auto"/>
          </w:divBdr>
        </w:div>
        <w:div w:id="489833746">
          <w:marLeft w:val="480"/>
          <w:marRight w:val="0"/>
          <w:marTop w:val="0"/>
          <w:marBottom w:val="0"/>
          <w:divBdr>
            <w:top w:val="none" w:sz="0" w:space="0" w:color="auto"/>
            <w:left w:val="none" w:sz="0" w:space="0" w:color="auto"/>
            <w:bottom w:val="none" w:sz="0" w:space="0" w:color="auto"/>
            <w:right w:val="none" w:sz="0" w:space="0" w:color="auto"/>
          </w:divBdr>
        </w:div>
        <w:div w:id="1706638911">
          <w:marLeft w:val="480"/>
          <w:marRight w:val="0"/>
          <w:marTop w:val="0"/>
          <w:marBottom w:val="0"/>
          <w:divBdr>
            <w:top w:val="none" w:sz="0" w:space="0" w:color="auto"/>
            <w:left w:val="none" w:sz="0" w:space="0" w:color="auto"/>
            <w:bottom w:val="none" w:sz="0" w:space="0" w:color="auto"/>
            <w:right w:val="none" w:sz="0" w:space="0" w:color="auto"/>
          </w:divBdr>
        </w:div>
        <w:div w:id="465972721">
          <w:marLeft w:val="480"/>
          <w:marRight w:val="0"/>
          <w:marTop w:val="0"/>
          <w:marBottom w:val="0"/>
          <w:divBdr>
            <w:top w:val="none" w:sz="0" w:space="0" w:color="auto"/>
            <w:left w:val="none" w:sz="0" w:space="0" w:color="auto"/>
            <w:bottom w:val="none" w:sz="0" w:space="0" w:color="auto"/>
            <w:right w:val="none" w:sz="0" w:space="0" w:color="auto"/>
          </w:divBdr>
        </w:div>
        <w:div w:id="361981717">
          <w:marLeft w:val="480"/>
          <w:marRight w:val="0"/>
          <w:marTop w:val="0"/>
          <w:marBottom w:val="0"/>
          <w:divBdr>
            <w:top w:val="none" w:sz="0" w:space="0" w:color="auto"/>
            <w:left w:val="none" w:sz="0" w:space="0" w:color="auto"/>
            <w:bottom w:val="none" w:sz="0" w:space="0" w:color="auto"/>
            <w:right w:val="none" w:sz="0" w:space="0" w:color="auto"/>
          </w:divBdr>
        </w:div>
        <w:div w:id="763459583">
          <w:marLeft w:val="480"/>
          <w:marRight w:val="0"/>
          <w:marTop w:val="0"/>
          <w:marBottom w:val="0"/>
          <w:divBdr>
            <w:top w:val="none" w:sz="0" w:space="0" w:color="auto"/>
            <w:left w:val="none" w:sz="0" w:space="0" w:color="auto"/>
            <w:bottom w:val="none" w:sz="0" w:space="0" w:color="auto"/>
            <w:right w:val="none" w:sz="0" w:space="0" w:color="auto"/>
          </w:divBdr>
        </w:div>
        <w:div w:id="585959951">
          <w:marLeft w:val="480"/>
          <w:marRight w:val="0"/>
          <w:marTop w:val="0"/>
          <w:marBottom w:val="0"/>
          <w:divBdr>
            <w:top w:val="none" w:sz="0" w:space="0" w:color="auto"/>
            <w:left w:val="none" w:sz="0" w:space="0" w:color="auto"/>
            <w:bottom w:val="none" w:sz="0" w:space="0" w:color="auto"/>
            <w:right w:val="none" w:sz="0" w:space="0" w:color="auto"/>
          </w:divBdr>
        </w:div>
        <w:div w:id="1854299068">
          <w:marLeft w:val="480"/>
          <w:marRight w:val="0"/>
          <w:marTop w:val="0"/>
          <w:marBottom w:val="0"/>
          <w:divBdr>
            <w:top w:val="none" w:sz="0" w:space="0" w:color="auto"/>
            <w:left w:val="none" w:sz="0" w:space="0" w:color="auto"/>
            <w:bottom w:val="none" w:sz="0" w:space="0" w:color="auto"/>
            <w:right w:val="none" w:sz="0" w:space="0" w:color="auto"/>
          </w:divBdr>
        </w:div>
        <w:div w:id="1718511694">
          <w:marLeft w:val="480"/>
          <w:marRight w:val="0"/>
          <w:marTop w:val="0"/>
          <w:marBottom w:val="0"/>
          <w:divBdr>
            <w:top w:val="none" w:sz="0" w:space="0" w:color="auto"/>
            <w:left w:val="none" w:sz="0" w:space="0" w:color="auto"/>
            <w:bottom w:val="none" w:sz="0" w:space="0" w:color="auto"/>
            <w:right w:val="none" w:sz="0" w:space="0" w:color="auto"/>
          </w:divBdr>
        </w:div>
        <w:div w:id="268976423">
          <w:marLeft w:val="480"/>
          <w:marRight w:val="0"/>
          <w:marTop w:val="0"/>
          <w:marBottom w:val="0"/>
          <w:divBdr>
            <w:top w:val="none" w:sz="0" w:space="0" w:color="auto"/>
            <w:left w:val="none" w:sz="0" w:space="0" w:color="auto"/>
            <w:bottom w:val="none" w:sz="0" w:space="0" w:color="auto"/>
            <w:right w:val="none" w:sz="0" w:space="0" w:color="auto"/>
          </w:divBdr>
        </w:div>
        <w:div w:id="52896138">
          <w:marLeft w:val="480"/>
          <w:marRight w:val="0"/>
          <w:marTop w:val="0"/>
          <w:marBottom w:val="0"/>
          <w:divBdr>
            <w:top w:val="none" w:sz="0" w:space="0" w:color="auto"/>
            <w:left w:val="none" w:sz="0" w:space="0" w:color="auto"/>
            <w:bottom w:val="none" w:sz="0" w:space="0" w:color="auto"/>
            <w:right w:val="none" w:sz="0" w:space="0" w:color="auto"/>
          </w:divBdr>
        </w:div>
        <w:div w:id="1028144153">
          <w:marLeft w:val="480"/>
          <w:marRight w:val="0"/>
          <w:marTop w:val="0"/>
          <w:marBottom w:val="0"/>
          <w:divBdr>
            <w:top w:val="none" w:sz="0" w:space="0" w:color="auto"/>
            <w:left w:val="none" w:sz="0" w:space="0" w:color="auto"/>
            <w:bottom w:val="none" w:sz="0" w:space="0" w:color="auto"/>
            <w:right w:val="none" w:sz="0" w:space="0" w:color="auto"/>
          </w:divBdr>
        </w:div>
        <w:div w:id="434716154">
          <w:marLeft w:val="480"/>
          <w:marRight w:val="0"/>
          <w:marTop w:val="0"/>
          <w:marBottom w:val="0"/>
          <w:divBdr>
            <w:top w:val="none" w:sz="0" w:space="0" w:color="auto"/>
            <w:left w:val="none" w:sz="0" w:space="0" w:color="auto"/>
            <w:bottom w:val="none" w:sz="0" w:space="0" w:color="auto"/>
            <w:right w:val="none" w:sz="0" w:space="0" w:color="auto"/>
          </w:divBdr>
        </w:div>
        <w:div w:id="1013338337">
          <w:marLeft w:val="480"/>
          <w:marRight w:val="0"/>
          <w:marTop w:val="0"/>
          <w:marBottom w:val="0"/>
          <w:divBdr>
            <w:top w:val="none" w:sz="0" w:space="0" w:color="auto"/>
            <w:left w:val="none" w:sz="0" w:space="0" w:color="auto"/>
            <w:bottom w:val="none" w:sz="0" w:space="0" w:color="auto"/>
            <w:right w:val="none" w:sz="0" w:space="0" w:color="auto"/>
          </w:divBdr>
        </w:div>
        <w:div w:id="1914269006">
          <w:marLeft w:val="480"/>
          <w:marRight w:val="0"/>
          <w:marTop w:val="0"/>
          <w:marBottom w:val="0"/>
          <w:divBdr>
            <w:top w:val="none" w:sz="0" w:space="0" w:color="auto"/>
            <w:left w:val="none" w:sz="0" w:space="0" w:color="auto"/>
            <w:bottom w:val="none" w:sz="0" w:space="0" w:color="auto"/>
            <w:right w:val="none" w:sz="0" w:space="0" w:color="auto"/>
          </w:divBdr>
        </w:div>
        <w:div w:id="1980071687">
          <w:marLeft w:val="480"/>
          <w:marRight w:val="0"/>
          <w:marTop w:val="0"/>
          <w:marBottom w:val="0"/>
          <w:divBdr>
            <w:top w:val="none" w:sz="0" w:space="0" w:color="auto"/>
            <w:left w:val="none" w:sz="0" w:space="0" w:color="auto"/>
            <w:bottom w:val="none" w:sz="0" w:space="0" w:color="auto"/>
            <w:right w:val="none" w:sz="0" w:space="0" w:color="auto"/>
          </w:divBdr>
        </w:div>
        <w:div w:id="1775056428">
          <w:marLeft w:val="480"/>
          <w:marRight w:val="0"/>
          <w:marTop w:val="0"/>
          <w:marBottom w:val="0"/>
          <w:divBdr>
            <w:top w:val="none" w:sz="0" w:space="0" w:color="auto"/>
            <w:left w:val="none" w:sz="0" w:space="0" w:color="auto"/>
            <w:bottom w:val="none" w:sz="0" w:space="0" w:color="auto"/>
            <w:right w:val="none" w:sz="0" w:space="0" w:color="auto"/>
          </w:divBdr>
        </w:div>
        <w:div w:id="1593050280">
          <w:marLeft w:val="480"/>
          <w:marRight w:val="0"/>
          <w:marTop w:val="0"/>
          <w:marBottom w:val="0"/>
          <w:divBdr>
            <w:top w:val="none" w:sz="0" w:space="0" w:color="auto"/>
            <w:left w:val="none" w:sz="0" w:space="0" w:color="auto"/>
            <w:bottom w:val="none" w:sz="0" w:space="0" w:color="auto"/>
            <w:right w:val="none" w:sz="0" w:space="0" w:color="auto"/>
          </w:divBdr>
        </w:div>
        <w:div w:id="508371877">
          <w:marLeft w:val="480"/>
          <w:marRight w:val="0"/>
          <w:marTop w:val="0"/>
          <w:marBottom w:val="0"/>
          <w:divBdr>
            <w:top w:val="none" w:sz="0" w:space="0" w:color="auto"/>
            <w:left w:val="none" w:sz="0" w:space="0" w:color="auto"/>
            <w:bottom w:val="none" w:sz="0" w:space="0" w:color="auto"/>
            <w:right w:val="none" w:sz="0" w:space="0" w:color="auto"/>
          </w:divBdr>
        </w:div>
        <w:div w:id="116530171">
          <w:marLeft w:val="480"/>
          <w:marRight w:val="0"/>
          <w:marTop w:val="0"/>
          <w:marBottom w:val="0"/>
          <w:divBdr>
            <w:top w:val="none" w:sz="0" w:space="0" w:color="auto"/>
            <w:left w:val="none" w:sz="0" w:space="0" w:color="auto"/>
            <w:bottom w:val="none" w:sz="0" w:space="0" w:color="auto"/>
            <w:right w:val="none" w:sz="0" w:space="0" w:color="auto"/>
          </w:divBdr>
        </w:div>
        <w:div w:id="152383001">
          <w:marLeft w:val="480"/>
          <w:marRight w:val="0"/>
          <w:marTop w:val="0"/>
          <w:marBottom w:val="0"/>
          <w:divBdr>
            <w:top w:val="none" w:sz="0" w:space="0" w:color="auto"/>
            <w:left w:val="none" w:sz="0" w:space="0" w:color="auto"/>
            <w:bottom w:val="none" w:sz="0" w:space="0" w:color="auto"/>
            <w:right w:val="none" w:sz="0" w:space="0" w:color="auto"/>
          </w:divBdr>
        </w:div>
      </w:divsChild>
    </w:div>
    <w:div w:id="448473219">
      <w:bodyDiv w:val="1"/>
      <w:marLeft w:val="0"/>
      <w:marRight w:val="0"/>
      <w:marTop w:val="0"/>
      <w:marBottom w:val="0"/>
      <w:divBdr>
        <w:top w:val="none" w:sz="0" w:space="0" w:color="auto"/>
        <w:left w:val="none" w:sz="0" w:space="0" w:color="auto"/>
        <w:bottom w:val="none" w:sz="0" w:space="0" w:color="auto"/>
        <w:right w:val="none" w:sz="0" w:space="0" w:color="auto"/>
      </w:divBdr>
    </w:div>
    <w:div w:id="450050386">
      <w:bodyDiv w:val="1"/>
      <w:marLeft w:val="0"/>
      <w:marRight w:val="0"/>
      <w:marTop w:val="0"/>
      <w:marBottom w:val="0"/>
      <w:divBdr>
        <w:top w:val="none" w:sz="0" w:space="0" w:color="auto"/>
        <w:left w:val="none" w:sz="0" w:space="0" w:color="auto"/>
        <w:bottom w:val="none" w:sz="0" w:space="0" w:color="auto"/>
        <w:right w:val="none" w:sz="0" w:space="0" w:color="auto"/>
      </w:divBdr>
    </w:div>
    <w:div w:id="451286030">
      <w:bodyDiv w:val="1"/>
      <w:marLeft w:val="0"/>
      <w:marRight w:val="0"/>
      <w:marTop w:val="0"/>
      <w:marBottom w:val="0"/>
      <w:divBdr>
        <w:top w:val="none" w:sz="0" w:space="0" w:color="auto"/>
        <w:left w:val="none" w:sz="0" w:space="0" w:color="auto"/>
        <w:bottom w:val="none" w:sz="0" w:space="0" w:color="auto"/>
        <w:right w:val="none" w:sz="0" w:space="0" w:color="auto"/>
      </w:divBdr>
    </w:div>
    <w:div w:id="451939513">
      <w:bodyDiv w:val="1"/>
      <w:marLeft w:val="0"/>
      <w:marRight w:val="0"/>
      <w:marTop w:val="0"/>
      <w:marBottom w:val="0"/>
      <w:divBdr>
        <w:top w:val="none" w:sz="0" w:space="0" w:color="auto"/>
        <w:left w:val="none" w:sz="0" w:space="0" w:color="auto"/>
        <w:bottom w:val="none" w:sz="0" w:space="0" w:color="auto"/>
        <w:right w:val="none" w:sz="0" w:space="0" w:color="auto"/>
      </w:divBdr>
      <w:divsChild>
        <w:div w:id="1124466767">
          <w:marLeft w:val="480"/>
          <w:marRight w:val="0"/>
          <w:marTop w:val="0"/>
          <w:marBottom w:val="0"/>
          <w:divBdr>
            <w:top w:val="none" w:sz="0" w:space="0" w:color="auto"/>
            <w:left w:val="none" w:sz="0" w:space="0" w:color="auto"/>
            <w:bottom w:val="none" w:sz="0" w:space="0" w:color="auto"/>
            <w:right w:val="none" w:sz="0" w:space="0" w:color="auto"/>
          </w:divBdr>
        </w:div>
        <w:div w:id="1339045165">
          <w:marLeft w:val="480"/>
          <w:marRight w:val="0"/>
          <w:marTop w:val="0"/>
          <w:marBottom w:val="0"/>
          <w:divBdr>
            <w:top w:val="none" w:sz="0" w:space="0" w:color="auto"/>
            <w:left w:val="none" w:sz="0" w:space="0" w:color="auto"/>
            <w:bottom w:val="none" w:sz="0" w:space="0" w:color="auto"/>
            <w:right w:val="none" w:sz="0" w:space="0" w:color="auto"/>
          </w:divBdr>
        </w:div>
        <w:div w:id="205064610">
          <w:marLeft w:val="480"/>
          <w:marRight w:val="0"/>
          <w:marTop w:val="0"/>
          <w:marBottom w:val="0"/>
          <w:divBdr>
            <w:top w:val="none" w:sz="0" w:space="0" w:color="auto"/>
            <w:left w:val="none" w:sz="0" w:space="0" w:color="auto"/>
            <w:bottom w:val="none" w:sz="0" w:space="0" w:color="auto"/>
            <w:right w:val="none" w:sz="0" w:space="0" w:color="auto"/>
          </w:divBdr>
        </w:div>
        <w:div w:id="585459040">
          <w:marLeft w:val="480"/>
          <w:marRight w:val="0"/>
          <w:marTop w:val="0"/>
          <w:marBottom w:val="0"/>
          <w:divBdr>
            <w:top w:val="none" w:sz="0" w:space="0" w:color="auto"/>
            <w:left w:val="none" w:sz="0" w:space="0" w:color="auto"/>
            <w:bottom w:val="none" w:sz="0" w:space="0" w:color="auto"/>
            <w:right w:val="none" w:sz="0" w:space="0" w:color="auto"/>
          </w:divBdr>
        </w:div>
        <w:div w:id="680013409">
          <w:marLeft w:val="480"/>
          <w:marRight w:val="0"/>
          <w:marTop w:val="0"/>
          <w:marBottom w:val="0"/>
          <w:divBdr>
            <w:top w:val="none" w:sz="0" w:space="0" w:color="auto"/>
            <w:left w:val="none" w:sz="0" w:space="0" w:color="auto"/>
            <w:bottom w:val="none" w:sz="0" w:space="0" w:color="auto"/>
            <w:right w:val="none" w:sz="0" w:space="0" w:color="auto"/>
          </w:divBdr>
        </w:div>
        <w:div w:id="1309551849">
          <w:marLeft w:val="480"/>
          <w:marRight w:val="0"/>
          <w:marTop w:val="0"/>
          <w:marBottom w:val="0"/>
          <w:divBdr>
            <w:top w:val="none" w:sz="0" w:space="0" w:color="auto"/>
            <w:left w:val="none" w:sz="0" w:space="0" w:color="auto"/>
            <w:bottom w:val="none" w:sz="0" w:space="0" w:color="auto"/>
            <w:right w:val="none" w:sz="0" w:space="0" w:color="auto"/>
          </w:divBdr>
        </w:div>
        <w:div w:id="102921148">
          <w:marLeft w:val="480"/>
          <w:marRight w:val="0"/>
          <w:marTop w:val="0"/>
          <w:marBottom w:val="0"/>
          <w:divBdr>
            <w:top w:val="none" w:sz="0" w:space="0" w:color="auto"/>
            <w:left w:val="none" w:sz="0" w:space="0" w:color="auto"/>
            <w:bottom w:val="none" w:sz="0" w:space="0" w:color="auto"/>
            <w:right w:val="none" w:sz="0" w:space="0" w:color="auto"/>
          </w:divBdr>
        </w:div>
        <w:div w:id="277614058">
          <w:marLeft w:val="480"/>
          <w:marRight w:val="0"/>
          <w:marTop w:val="0"/>
          <w:marBottom w:val="0"/>
          <w:divBdr>
            <w:top w:val="none" w:sz="0" w:space="0" w:color="auto"/>
            <w:left w:val="none" w:sz="0" w:space="0" w:color="auto"/>
            <w:bottom w:val="none" w:sz="0" w:space="0" w:color="auto"/>
            <w:right w:val="none" w:sz="0" w:space="0" w:color="auto"/>
          </w:divBdr>
        </w:div>
        <w:div w:id="1584757040">
          <w:marLeft w:val="480"/>
          <w:marRight w:val="0"/>
          <w:marTop w:val="0"/>
          <w:marBottom w:val="0"/>
          <w:divBdr>
            <w:top w:val="none" w:sz="0" w:space="0" w:color="auto"/>
            <w:left w:val="none" w:sz="0" w:space="0" w:color="auto"/>
            <w:bottom w:val="none" w:sz="0" w:space="0" w:color="auto"/>
            <w:right w:val="none" w:sz="0" w:space="0" w:color="auto"/>
          </w:divBdr>
        </w:div>
        <w:div w:id="1276868243">
          <w:marLeft w:val="480"/>
          <w:marRight w:val="0"/>
          <w:marTop w:val="0"/>
          <w:marBottom w:val="0"/>
          <w:divBdr>
            <w:top w:val="none" w:sz="0" w:space="0" w:color="auto"/>
            <w:left w:val="none" w:sz="0" w:space="0" w:color="auto"/>
            <w:bottom w:val="none" w:sz="0" w:space="0" w:color="auto"/>
            <w:right w:val="none" w:sz="0" w:space="0" w:color="auto"/>
          </w:divBdr>
        </w:div>
        <w:div w:id="430050088">
          <w:marLeft w:val="480"/>
          <w:marRight w:val="0"/>
          <w:marTop w:val="0"/>
          <w:marBottom w:val="0"/>
          <w:divBdr>
            <w:top w:val="none" w:sz="0" w:space="0" w:color="auto"/>
            <w:left w:val="none" w:sz="0" w:space="0" w:color="auto"/>
            <w:bottom w:val="none" w:sz="0" w:space="0" w:color="auto"/>
            <w:right w:val="none" w:sz="0" w:space="0" w:color="auto"/>
          </w:divBdr>
        </w:div>
      </w:divsChild>
    </w:div>
    <w:div w:id="452788557">
      <w:bodyDiv w:val="1"/>
      <w:marLeft w:val="0"/>
      <w:marRight w:val="0"/>
      <w:marTop w:val="0"/>
      <w:marBottom w:val="0"/>
      <w:divBdr>
        <w:top w:val="none" w:sz="0" w:space="0" w:color="auto"/>
        <w:left w:val="none" w:sz="0" w:space="0" w:color="auto"/>
        <w:bottom w:val="none" w:sz="0" w:space="0" w:color="auto"/>
        <w:right w:val="none" w:sz="0" w:space="0" w:color="auto"/>
      </w:divBdr>
    </w:div>
    <w:div w:id="454450766">
      <w:bodyDiv w:val="1"/>
      <w:marLeft w:val="0"/>
      <w:marRight w:val="0"/>
      <w:marTop w:val="0"/>
      <w:marBottom w:val="0"/>
      <w:divBdr>
        <w:top w:val="none" w:sz="0" w:space="0" w:color="auto"/>
        <w:left w:val="none" w:sz="0" w:space="0" w:color="auto"/>
        <w:bottom w:val="none" w:sz="0" w:space="0" w:color="auto"/>
        <w:right w:val="none" w:sz="0" w:space="0" w:color="auto"/>
      </w:divBdr>
    </w:div>
    <w:div w:id="455104864">
      <w:bodyDiv w:val="1"/>
      <w:marLeft w:val="0"/>
      <w:marRight w:val="0"/>
      <w:marTop w:val="0"/>
      <w:marBottom w:val="0"/>
      <w:divBdr>
        <w:top w:val="none" w:sz="0" w:space="0" w:color="auto"/>
        <w:left w:val="none" w:sz="0" w:space="0" w:color="auto"/>
        <w:bottom w:val="none" w:sz="0" w:space="0" w:color="auto"/>
        <w:right w:val="none" w:sz="0" w:space="0" w:color="auto"/>
      </w:divBdr>
    </w:div>
    <w:div w:id="457376866">
      <w:bodyDiv w:val="1"/>
      <w:marLeft w:val="0"/>
      <w:marRight w:val="0"/>
      <w:marTop w:val="0"/>
      <w:marBottom w:val="0"/>
      <w:divBdr>
        <w:top w:val="none" w:sz="0" w:space="0" w:color="auto"/>
        <w:left w:val="none" w:sz="0" w:space="0" w:color="auto"/>
        <w:bottom w:val="none" w:sz="0" w:space="0" w:color="auto"/>
        <w:right w:val="none" w:sz="0" w:space="0" w:color="auto"/>
      </w:divBdr>
    </w:div>
    <w:div w:id="458228204">
      <w:bodyDiv w:val="1"/>
      <w:marLeft w:val="0"/>
      <w:marRight w:val="0"/>
      <w:marTop w:val="0"/>
      <w:marBottom w:val="0"/>
      <w:divBdr>
        <w:top w:val="none" w:sz="0" w:space="0" w:color="auto"/>
        <w:left w:val="none" w:sz="0" w:space="0" w:color="auto"/>
        <w:bottom w:val="none" w:sz="0" w:space="0" w:color="auto"/>
        <w:right w:val="none" w:sz="0" w:space="0" w:color="auto"/>
      </w:divBdr>
    </w:div>
    <w:div w:id="465706060">
      <w:bodyDiv w:val="1"/>
      <w:marLeft w:val="0"/>
      <w:marRight w:val="0"/>
      <w:marTop w:val="0"/>
      <w:marBottom w:val="0"/>
      <w:divBdr>
        <w:top w:val="none" w:sz="0" w:space="0" w:color="auto"/>
        <w:left w:val="none" w:sz="0" w:space="0" w:color="auto"/>
        <w:bottom w:val="none" w:sz="0" w:space="0" w:color="auto"/>
        <w:right w:val="none" w:sz="0" w:space="0" w:color="auto"/>
      </w:divBdr>
    </w:div>
    <w:div w:id="469710250">
      <w:bodyDiv w:val="1"/>
      <w:marLeft w:val="0"/>
      <w:marRight w:val="0"/>
      <w:marTop w:val="0"/>
      <w:marBottom w:val="0"/>
      <w:divBdr>
        <w:top w:val="none" w:sz="0" w:space="0" w:color="auto"/>
        <w:left w:val="none" w:sz="0" w:space="0" w:color="auto"/>
        <w:bottom w:val="none" w:sz="0" w:space="0" w:color="auto"/>
        <w:right w:val="none" w:sz="0" w:space="0" w:color="auto"/>
      </w:divBdr>
    </w:div>
    <w:div w:id="470640497">
      <w:bodyDiv w:val="1"/>
      <w:marLeft w:val="0"/>
      <w:marRight w:val="0"/>
      <w:marTop w:val="0"/>
      <w:marBottom w:val="0"/>
      <w:divBdr>
        <w:top w:val="none" w:sz="0" w:space="0" w:color="auto"/>
        <w:left w:val="none" w:sz="0" w:space="0" w:color="auto"/>
        <w:bottom w:val="none" w:sz="0" w:space="0" w:color="auto"/>
        <w:right w:val="none" w:sz="0" w:space="0" w:color="auto"/>
      </w:divBdr>
    </w:div>
    <w:div w:id="473497680">
      <w:bodyDiv w:val="1"/>
      <w:marLeft w:val="0"/>
      <w:marRight w:val="0"/>
      <w:marTop w:val="0"/>
      <w:marBottom w:val="0"/>
      <w:divBdr>
        <w:top w:val="none" w:sz="0" w:space="0" w:color="auto"/>
        <w:left w:val="none" w:sz="0" w:space="0" w:color="auto"/>
        <w:bottom w:val="none" w:sz="0" w:space="0" w:color="auto"/>
        <w:right w:val="none" w:sz="0" w:space="0" w:color="auto"/>
      </w:divBdr>
    </w:div>
    <w:div w:id="475729699">
      <w:bodyDiv w:val="1"/>
      <w:marLeft w:val="0"/>
      <w:marRight w:val="0"/>
      <w:marTop w:val="0"/>
      <w:marBottom w:val="0"/>
      <w:divBdr>
        <w:top w:val="none" w:sz="0" w:space="0" w:color="auto"/>
        <w:left w:val="none" w:sz="0" w:space="0" w:color="auto"/>
        <w:bottom w:val="none" w:sz="0" w:space="0" w:color="auto"/>
        <w:right w:val="none" w:sz="0" w:space="0" w:color="auto"/>
      </w:divBdr>
    </w:div>
    <w:div w:id="478352155">
      <w:bodyDiv w:val="1"/>
      <w:marLeft w:val="0"/>
      <w:marRight w:val="0"/>
      <w:marTop w:val="0"/>
      <w:marBottom w:val="0"/>
      <w:divBdr>
        <w:top w:val="none" w:sz="0" w:space="0" w:color="auto"/>
        <w:left w:val="none" w:sz="0" w:space="0" w:color="auto"/>
        <w:bottom w:val="none" w:sz="0" w:space="0" w:color="auto"/>
        <w:right w:val="none" w:sz="0" w:space="0" w:color="auto"/>
      </w:divBdr>
    </w:div>
    <w:div w:id="478771611">
      <w:bodyDiv w:val="1"/>
      <w:marLeft w:val="0"/>
      <w:marRight w:val="0"/>
      <w:marTop w:val="0"/>
      <w:marBottom w:val="0"/>
      <w:divBdr>
        <w:top w:val="none" w:sz="0" w:space="0" w:color="auto"/>
        <w:left w:val="none" w:sz="0" w:space="0" w:color="auto"/>
        <w:bottom w:val="none" w:sz="0" w:space="0" w:color="auto"/>
        <w:right w:val="none" w:sz="0" w:space="0" w:color="auto"/>
      </w:divBdr>
    </w:div>
    <w:div w:id="479273687">
      <w:bodyDiv w:val="1"/>
      <w:marLeft w:val="0"/>
      <w:marRight w:val="0"/>
      <w:marTop w:val="0"/>
      <w:marBottom w:val="0"/>
      <w:divBdr>
        <w:top w:val="none" w:sz="0" w:space="0" w:color="auto"/>
        <w:left w:val="none" w:sz="0" w:space="0" w:color="auto"/>
        <w:bottom w:val="none" w:sz="0" w:space="0" w:color="auto"/>
        <w:right w:val="none" w:sz="0" w:space="0" w:color="auto"/>
      </w:divBdr>
    </w:div>
    <w:div w:id="485317057">
      <w:bodyDiv w:val="1"/>
      <w:marLeft w:val="0"/>
      <w:marRight w:val="0"/>
      <w:marTop w:val="0"/>
      <w:marBottom w:val="0"/>
      <w:divBdr>
        <w:top w:val="none" w:sz="0" w:space="0" w:color="auto"/>
        <w:left w:val="none" w:sz="0" w:space="0" w:color="auto"/>
        <w:bottom w:val="none" w:sz="0" w:space="0" w:color="auto"/>
        <w:right w:val="none" w:sz="0" w:space="0" w:color="auto"/>
      </w:divBdr>
    </w:div>
    <w:div w:id="486359393">
      <w:bodyDiv w:val="1"/>
      <w:marLeft w:val="0"/>
      <w:marRight w:val="0"/>
      <w:marTop w:val="0"/>
      <w:marBottom w:val="0"/>
      <w:divBdr>
        <w:top w:val="none" w:sz="0" w:space="0" w:color="auto"/>
        <w:left w:val="none" w:sz="0" w:space="0" w:color="auto"/>
        <w:bottom w:val="none" w:sz="0" w:space="0" w:color="auto"/>
        <w:right w:val="none" w:sz="0" w:space="0" w:color="auto"/>
      </w:divBdr>
    </w:div>
    <w:div w:id="486483834">
      <w:bodyDiv w:val="1"/>
      <w:marLeft w:val="0"/>
      <w:marRight w:val="0"/>
      <w:marTop w:val="0"/>
      <w:marBottom w:val="0"/>
      <w:divBdr>
        <w:top w:val="none" w:sz="0" w:space="0" w:color="auto"/>
        <w:left w:val="none" w:sz="0" w:space="0" w:color="auto"/>
        <w:bottom w:val="none" w:sz="0" w:space="0" w:color="auto"/>
        <w:right w:val="none" w:sz="0" w:space="0" w:color="auto"/>
      </w:divBdr>
    </w:div>
    <w:div w:id="491406564">
      <w:bodyDiv w:val="1"/>
      <w:marLeft w:val="0"/>
      <w:marRight w:val="0"/>
      <w:marTop w:val="0"/>
      <w:marBottom w:val="0"/>
      <w:divBdr>
        <w:top w:val="none" w:sz="0" w:space="0" w:color="auto"/>
        <w:left w:val="none" w:sz="0" w:space="0" w:color="auto"/>
        <w:bottom w:val="none" w:sz="0" w:space="0" w:color="auto"/>
        <w:right w:val="none" w:sz="0" w:space="0" w:color="auto"/>
      </w:divBdr>
    </w:div>
    <w:div w:id="493297011">
      <w:bodyDiv w:val="1"/>
      <w:marLeft w:val="0"/>
      <w:marRight w:val="0"/>
      <w:marTop w:val="0"/>
      <w:marBottom w:val="0"/>
      <w:divBdr>
        <w:top w:val="none" w:sz="0" w:space="0" w:color="auto"/>
        <w:left w:val="none" w:sz="0" w:space="0" w:color="auto"/>
        <w:bottom w:val="none" w:sz="0" w:space="0" w:color="auto"/>
        <w:right w:val="none" w:sz="0" w:space="0" w:color="auto"/>
      </w:divBdr>
    </w:div>
    <w:div w:id="496921925">
      <w:bodyDiv w:val="1"/>
      <w:marLeft w:val="0"/>
      <w:marRight w:val="0"/>
      <w:marTop w:val="0"/>
      <w:marBottom w:val="0"/>
      <w:divBdr>
        <w:top w:val="none" w:sz="0" w:space="0" w:color="auto"/>
        <w:left w:val="none" w:sz="0" w:space="0" w:color="auto"/>
        <w:bottom w:val="none" w:sz="0" w:space="0" w:color="auto"/>
        <w:right w:val="none" w:sz="0" w:space="0" w:color="auto"/>
      </w:divBdr>
    </w:div>
    <w:div w:id="496960726">
      <w:bodyDiv w:val="1"/>
      <w:marLeft w:val="0"/>
      <w:marRight w:val="0"/>
      <w:marTop w:val="0"/>
      <w:marBottom w:val="0"/>
      <w:divBdr>
        <w:top w:val="none" w:sz="0" w:space="0" w:color="auto"/>
        <w:left w:val="none" w:sz="0" w:space="0" w:color="auto"/>
        <w:bottom w:val="none" w:sz="0" w:space="0" w:color="auto"/>
        <w:right w:val="none" w:sz="0" w:space="0" w:color="auto"/>
      </w:divBdr>
    </w:div>
    <w:div w:id="501286604">
      <w:bodyDiv w:val="1"/>
      <w:marLeft w:val="0"/>
      <w:marRight w:val="0"/>
      <w:marTop w:val="0"/>
      <w:marBottom w:val="0"/>
      <w:divBdr>
        <w:top w:val="none" w:sz="0" w:space="0" w:color="auto"/>
        <w:left w:val="none" w:sz="0" w:space="0" w:color="auto"/>
        <w:bottom w:val="none" w:sz="0" w:space="0" w:color="auto"/>
        <w:right w:val="none" w:sz="0" w:space="0" w:color="auto"/>
      </w:divBdr>
    </w:div>
    <w:div w:id="506751605">
      <w:bodyDiv w:val="1"/>
      <w:marLeft w:val="0"/>
      <w:marRight w:val="0"/>
      <w:marTop w:val="0"/>
      <w:marBottom w:val="0"/>
      <w:divBdr>
        <w:top w:val="none" w:sz="0" w:space="0" w:color="auto"/>
        <w:left w:val="none" w:sz="0" w:space="0" w:color="auto"/>
        <w:bottom w:val="none" w:sz="0" w:space="0" w:color="auto"/>
        <w:right w:val="none" w:sz="0" w:space="0" w:color="auto"/>
      </w:divBdr>
    </w:div>
    <w:div w:id="508909958">
      <w:bodyDiv w:val="1"/>
      <w:marLeft w:val="0"/>
      <w:marRight w:val="0"/>
      <w:marTop w:val="0"/>
      <w:marBottom w:val="0"/>
      <w:divBdr>
        <w:top w:val="none" w:sz="0" w:space="0" w:color="auto"/>
        <w:left w:val="none" w:sz="0" w:space="0" w:color="auto"/>
        <w:bottom w:val="none" w:sz="0" w:space="0" w:color="auto"/>
        <w:right w:val="none" w:sz="0" w:space="0" w:color="auto"/>
      </w:divBdr>
    </w:div>
    <w:div w:id="510027107">
      <w:bodyDiv w:val="1"/>
      <w:marLeft w:val="0"/>
      <w:marRight w:val="0"/>
      <w:marTop w:val="0"/>
      <w:marBottom w:val="0"/>
      <w:divBdr>
        <w:top w:val="none" w:sz="0" w:space="0" w:color="auto"/>
        <w:left w:val="none" w:sz="0" w:space="0" w:color="auto"/>
        <w:bottom w:val="none" w:sz="0" w:space="0" w:color="auto"/>
        <w:right w:val="none" w:sz="0" w:space="0" w:color="auto"/>
      </w:divBdr>
      <w:divsChild>
        <w:div w:id="760180219">
          <w:marLeft w:val="480"/>
          <w:marRight w:val="0"/>
          <w:marTop w:val="0"/>
          <w:marBottom w:val="0"/>
          <w:divBdr>
            <w:top w:val="none" w:sz="0" w:space="0" w:color="auto"/>
            <w:left w:val="none" w:sz="0" w:space="0" w:color="auto"/>
            <w:bottom w:val="none" w:sz="0" w:space="0" w:color="auto"/>
            <w:right w:val="none" w:sz="0" w:space="0" w:color="auto"/>
          </w:divBdr>
        </w:div>
        <w:div w:id="1838113704">
          <w:marLeft w:val="480"/>
          <w:marRight w:val="0"/>
          <w:marTop w:val="0"/>
          <w:marBottom w:val="0"/>
          <w:divBdr>
            <w:top w:val="none" w:sz="0" w:space="0" w:color="auto"/>
            <w:left w:val="none" w:sz="0" w:space="0" w:color="auto"/>
            <w:bottom w:val="none" w:sz="0" w:space="0" w:color="auto"/>
            <w:right w:val="none" w:sz="0" w:space="0" w:color="auto"/>
          </w:divBdr>
        </w:div>
        <w:div w:id="1519781064">
          <w:marLeft w:val="480"/>
          <w:marRight w:val="0"/>
          <w:marTop w:val="0"/>
          <w:marBottom w:val="0"/>
          <w:divBdr>
            <w:top w:val="none" w:sz="0" w:space="0" w:color="auto"/>
            <w:left w:val="none" w:sz="0" w:space="0" w:color="auto"/>
            <w:bottom w:val="none" w:sz="0" w:space="0" w:color="auto"/>
            <w:right w:val="none" w:sz="0" w:space="0" w:color="auto"/>
          </w:divBdr>
        </w:div>
        <w:div w:id="1874341009">
          <w:marLeft w:val="480"/>
          <w:marRight w:val="0"/>
          <w:marTop w:val="0"/>
          <w:marBottom w:val="0"/>
          <w:divBdr>
            <w:top w:val="none" w:sz="0" w:space="0" w:color="auto"/>
            <w:left w:val="none" w:sz="0" w:space="0" w:color="auto"/>
            <w:bottom w:val="none" w:sz="0" w:space="0" w:color="auto"/>
            <w:right w:val="none" w:sz="0" w:space="0" w:color="auto"/>
          </w:divBdr>
        </w:div>
        <w:div w:id="1361659226">
          <w:marLeft w:val="480"/>
          <w:marRight w:val="0"/>
          <w:marTop w:val="0"/>
          <w:marBottom w:val="0"/>
          <w:divBdr>
            <w:top w:val="none" w:sz="0" w:space="0" w:color="auto"/>
            <w:left w:val="none" w:sz="0" w:space="0" w:color="auto"/>
            <w:bottom w:val="none" w:sz="0" w:space="0" w:color="auto"/>
            <w:right w:val="none" w:sz="0" w:space="0" w:color="auto"/>
          </w:divBdr>
        </w:div>
        <w:div w:id="866411717">
          <w:marLeft w:val="480"/>
          <w:marRight w:val="0"/>
          <w:marTop w:val="0"/>
          <w:marBottom w:val="0"/>
          <w:divBdr>
            <w:top w:val="none" w:sz="0" w:space="0" w:color="auto"/>
            <w:left w:val="none" w:sz="0" w:space="0" w:color="auto"/>
            <w:bottom w:val="none" w:sz="0" w:space="0" w:color="auto"/>
            <w:right w:val="none" w:sz="0" w:space="0" w:color="auto"/>
          </w:divBdr>
        </w:div>
        <w:div w:id="1918513864">
          <w:marLeft w:val="480"/>
          <w:marRight w:val="0"/>
          <w:marTop w:val="0"/>
          <w:marBottom w:val="0"/>
          <w:divBdr>
            <w:top w:val="none" w:sz="0" w:space="0" w:color="auto"/>
            <w:left w:val="none" w:sz="0" w:space="0" w:color="auto"/>
            <w:bottom w:val="none" w:sz="0" w:space="0" w:color="auto"/>
            <w:right w:val="none" w:sz="0" w:space="0" w:color="auto"/>
          </w:divBdr>
        </w:div>
        <w:div w:id="703212617">
          <w:marLeft w:val="480"/>
          <w:marRight w:val="0"/>
          <w:marTop w:val="0"/>
          <w:marBottom w:val="0"/>
          <w:divBdr>
            <w:top w:val="none" w:sz="0" w:space="0" w:color="auto"/>
            <w:left w:val="none" w:sz="0" w:space="0" w:color="auto"/>
            <w:bottom w:val="none" w:sz="0" w:space="0" w:color="auto"/>
            <w:right w:val="none" w:sz="0" w:space="0" w:color="auto"/>
          </w:divBdr>
        </w:div>
        <w:div w:id="1956671228">
          <w:marLeft w:val="480"/>
          <w:marRight w:val="0"/>
          <w:marTop w:val="0"/>
          <w:marBottom w:val="0"/>
          <w:divBdr>
            <w:top w:val="none" w:sz="0" w:space="0" w:color="auto"/>
            <w:left w:val="none" w:sz="0" w:space="0" w:color="auto"/>
            <w:bottom w:val="none" w:sz="0" w:space="0" w:color="auto"/>
            <w:right w:val="none" w:sz="0" w:space="0" w:color="auto"/>
          </w:divBdr>
        </w:div>
        <w:div w:id="1753426751">
          <w:marLeft w:val="480"/>
          <w:marRight w:val="0"/>
          <w:marTop w:val="0"/>
          <w:marBottom w:val="0"/>
          <w:divBdr>
            <w:top w:val="none" w:sz="0" w:space="0" w:color="auto"/>
            <w:left w:val="none" w:sz="0" w:space="0" w:color="auto"/>
            <w:bottom w:val="none" w:sz="0" w:space="0" w:color="auto"/>
            <w:right w:val="none" w:sz="0" w:space="0" w:color="auto"/>
          </w:divBdr>
        </w:div>
        <w:div w:id="560867405">
          <w:marLeft w:val="480"/>
          <w:marRight w:val="0"/>
          <w:marTop w:val="0"/>
          <w:marBottom w:val="0"/>
          <w:divBdr>
            <w:top w:val="none" w:sz="0" w:space="0" w:color="auto"/>
            <w:left w:val="none" w:sz="0" w:space="0" w:color="auto"/>
            <w:bottom w:val="none" w:sz="0" w:space="0" w:color="auto"/>
            <w:right w:val="none" w:sz="0" w:space="0" w:color="auto"/>
          </w:divBdr>
        </w:div>
        <w:div w:id="689457041">
          <w:marLeft w:val="480"/>
          <w:marRight w:val="0"/>
          <w:marTop w:val="0"/>
          <w:marBottom w:val="0"/>
          <w:divBdr>
            <w:top w:val="none" w:sz="0" w:space="0" w:color="auto"/>
            <w:left w:val="none" w:sz="0" w:space="0" w:color="auto"/>
            <w:bottom w:val="none" w:sz="0" w:space="0" w:color="auto"/>
            <w:right w:val="none" w:sz="0" w:space="0" w:color="auto"/>
          </w:divBdr>
        </w:div>
        <w:div w:id="377705348">
          <w:marLeft w:val="480"/>
          <w:marRight w:val="0"/>
          <w:marTop w:val="0"/>
          <w:marBottom w:val="0"/>
          <w:divBdr>
            <w:top w:val="none" w:sz="0" w:space="0" w:color="auto"/>
            <w:left w:val="none" w:sz="0" w:space="0" w:color="auto"/>
            <w:bottom w:val="none" w:sz="0" w:space="0" w:color="auto"/>
            <w:right w:val="none" w:sz="0" w:space="0" w:color="auto"/>
          </w:divBdr>
        </w:div>
        <w:div w:id="551624870">
          <w:marLeft w:val="480"/>
          <w:marRight w:val="0"/>
          <w:marTop w:val="0"/>
          <w:marBottom w:val="0"/>
          <w:divBdr>
            <w:top w:val="none" w:sz="0" w:space="0" w:color="auto"/>
            <w:left w:val="none" w:sz="0" w:space="0" w:color="auto"/>
            <w:bottom w:val="none" w:sz="0" w:space="0" w:color="auto"/>
            <w:right w:val="none" w:sz="0" w:space="0" w:color="auto"/>
          </w:divBdr>
        </w:div>
        <w:div w:id="134612948">
          <w:marLeft w:val="480"/>
          <w:marRight w:val="0"/>
          <w:marTop w:val="0"/>
          <w:marBottom w:val="0"/>
          <w:divBdr>
            <w:top w:val="none" w:sz="0" w:space="0" w:color="auto"/>
            <w:left w:val="none" w:sz="0" w:space="0" w:color="auto"/>
            <w:bottom w:val="none" w:sz="0" w:space="0" w:color="auto"/>
            <w:right w:val="none" w:sz="0" w:space="0" w:color="auto"/>
          </w:divBdr>
        </w:div>
        <w:div w:id="1353534175">
          <w:marLeft w:val="480"/>
          <w:marRight w:val="0"/>
          <w:marTop w:val="0"/>
          <w:marBottom w:val="0"/>
          <w:divBdr>
            <w:top w:val="none" w:sz="0" w:space="0" w:color="auto"/>
            <w:left w:val="none" w:sz="0" w:space="0" w:color="auto"/>
            <w:bottom w:val="none" w:sz="0" w:space="0" w:color="auto"/>
            <w:right w:val="none" w:sz="0" w:space="0" w:color="auto"/>
          </w:divBdr>
        </w:div>
        <w:div w:id="1758014212">
          <w:marLeft w:val="480"/>
          <w:marRight w:val="0"/>
          <w:marTop w:val="0"/>
          <w:marBottom w:val="0"/>
          <w:divBdr>
            <w:top w:val="none" w:sz="0" w:space="0" w:color="auto"/>
            <w:left w:val="none" w:sz="0" w:space="0" w:color="auto"/>
            <w:bottom w:val="none" w:sz="0" w:space="0" w:color="auto"/>
            <w:right w:val="none" w:sz="0" w:space="0" w:color="auto"/>
          </w:divBdr>
        </w:div>
        <w:div w:id="1456604259">
          <w:marLeft w:val="480"/>
          <w:marRight w:val="0"/>
          <w:marTop w:val="0"/>
          <w:marBottom w:val="0"/>
          <w:divBdr>
            <w:top w:val="none" w:sz="0" w:space="0" w:color="auto"/>
            <w:left w:val="none" w:sz="0" w:space="0" w:color="auto"/>
            <w:bottom w:val="none" w:sz="0" w:space="0" w:color="auto"/>
            <w:right w:val="none" w:sz="0" w:space="0" w:color="auto"/>
          </w:divBdr>
        </w:div>
        <w:div w:id="1257904479">
          <w:marLeft w:val="480"/>
          <w:marRight w:val="0"/>
          <w:marTop w:val="0"/>
          <w:marBottom w:val="0"/>
          <w:divBdr>
            <w:top w:val="none" w:sz="0" w:space="0" w:color="auto"/>
            <w:left w:val="none" w:sz="0" w:space="0" w:color="auto"/>
            <w:bottom w:val="none" w:sz="0" w:space="0" w:color="auto"/>
            <w:right w:val="none" w:sz="0" w:space="0" w:color="auto"/>
          </w:divBdr>
        </w:div>
        <w:div w:id="1522430114">
          <w:marLeft w:val="480"/>
          <w:marRight w:val="0"/>
          <w:marTop w:val="0"/>
          <w:marBottom w:val="0"/>
          <w:divBdr>
            <w:top w:val="none" w:sz="0" w:space="0" w:color="auto"/>
            <w:left w:val="none" w:sz="0" w:space="0" w:color="auto"/>
            <w:bottom w:val="none" w:sz="0" w:space="0" w:color="auto"/>
            <w:right w:val="none" w:sz="0" w:space="0" w:color="auto"/>
          </w:divBdr>
        </w:div>
        <w:div w:id="663125520">
          <w:marLeft w:val="480"/>
          <w:marRight w:val="0"/>
          <w:marTop w:val="0"/>
          <w:marBottom w:val="0"/>
          <w:divBdr>
            <w:top w:val="none" w:sz="0" w:space="0" w:color="auto"/>
            <w:left w:val="none" w:sz="0" w:space="0" w:color="auto"/>
            <w:bottom w:val="none" w:sz="0" w:space="0" w:color="auto"/>
            <w:right w:val="none" w:sz="0" w:space="0" w:color="auto"/>
          </w:divBdr>
        </w:div>
        <w:div w:id="1359235316">
          <w:marLeft w:val="480"/>
          <w:marRight w:val="0"/>
          <w:marTop w:val="0"/>
          <w:marBottom w:val="0"/>
          <w:divBdr>
            <w:top w:val="none" w:sz="0" w:space="0" w:color="auto"/>
            <w:left w:val="none" w:sz="0" w:space="0" w:color="auto"/>
            <w:bottom w:val="none" w:sz="0" w:space="0" w:color="auto"/>
            <w:right w:val="none" w:sz="0" w:space="0" w:color="auto"/>
          </w:divBdr>
        </w:div>
        <w:div w:id="1469519025">
          <w:marLeft w:val="480"/>
          <w:marRight w:val="0"/>
          <w:marTop w:val="0"/>
          <w:marBottom w:val="0"/>
          <w:divBdr>
            <w:top w:val="none" w:sz="0" w:space="0" w:color="auto"/>
            <w:left w:val="none" w:sz="0" w:space="0" w:color="auto"/>
            <w:bottom w:val="none" w:sz="0" w:space="0" w:color="auto"/>
            <w:right w:val="none" w:sz="0" w:space="0" w:color="auto"/>
          </w:divBdr>
        </w:div>
        <w:div w:id="1645505443">
          <w:marLeft w:val="480"/>
          <w:marRight w:val="0"/>
          <w:marTop w:val="0"/>
          <w:marBottom w:val="0"/>
          <w:divBdr>
            <w:top w:val="none" w:sz="0" w:space="0" w:color="auto"/>
            <w:left w:val="none" w:sz="0" w:space="0" w:color="auto"/>
            <w:bottom w:val="none" w:sz="0" w:space="0" w:color="auto"/>
            <w:right w:val="none" w:sz="0" w:space="0" w:color="auto"/>
          </w:divBdr>
        </w:div>
        <w:div w:id="1657152729">
          <w:marLeft w:val="480"/>
          <w:marRight w:val="0"/>
          <w:marTop w:val="0"/>
          <w:marBottom w:val="0"/>
          <w:divBdr>
            <w:top w:val="none" w:sz="0" w:space="0" w:color="auto"/>
            <w:left w:val="none" w:sz="0" w:space="0" w:color="auto"/>
            <w:bottom w:val="none" w:sz="0" w:space="0" w:color="auto"/>
            <w:right w:val="none" w:sz="0" w:space="0" w:color="auto"/>
          </w:divBdr>
        </w:div>
        <w:div w:id="599918307">
          <w:marLeft w:val="480"/>
          <w:marRight w:val="0"/>
          <w:marTop w:val="0"/>
          <w:marBottom w:val="0"/>
          <w:divBdr>
            <w:top w:val="none" w:sz="0" w:space="0" w:color="auto"/>
            <w:left w:val="none" w:sz="0" w:space="0" w:color="auto"/>
            <w:bottom w:val="none" w:sz="0" w:space="0" w:color="auto"/>
            <w:right w:val="none" w:sz="0" w:space="0" w:color="auto"/>
          </w:divBdr>
        </w:div>
        <w:div w:id="1043483940">
          <w:marLeft w:val="480"/>
          <w:marRight w:val="0"/>
          <w:marTop w:val="0"/>
          <w:marBottom w:val="0"/>
          <w:divBdr>
            <w:top w:val="none" w:sz="0" w:space="0" w:color="auto"/>
            <w:left w:val="none" w:sz="0" w:space="0" w:color="auto"/>
            <w:bottom w:val="none" w:sz="0" w:space="0" w:color="auto"/>
            <w:right w:val="none" w:sz="0" w:space="0" w:color="auto"/>
          </w:divBdr>
        </w:div>
        <w:div w:id="61871679">
          <w:marLeft w:val="480"/>
          <w:marRight w:val="0"/>
          <w:marTop w:val="0"/>
          <w:marBottom w:val="0"/>
          <w:divBdr>
            <w:top w:val="none" w:sz="0" w:space="0" w:color="auto"/>
            <w:left w:val="none" w:sz="0" w:space="0" w:color="auto"/>
            <w:bottom w:val="none" w:sz="0" w:space="0" w:color="auto"/>
            <w:right w:val="none" w:sz="0" w:space="0" w:color="auto"/>
          </w:divBdr>
        </w:div>
        <w:div w:id="1787113339">
          <w:marLeft w:val="480"/>
          <w:marRight w:val="0"/>
          <w:marTop w:val="0"/>
          <w:marBottom w:val="0"/>
          <w:divBdr>
            <w:top w:val="none" w:sz="0" w:space="0" w:color="auto"/>
            <w:left w:val="none" w:sz="0" w:space="0" w:color="auto"/>
            <w:bottom w:val="none" w:sz="0" w:space="0" w:color="auto"/>
            <w:right w:val="none" w:sz="0" w:space="0" w:color="auto"/>
          </w:divBdr>
        </w:div>
      </w:divsChild>
    </w:div>
    <w:div w:id="513805032">
      <w:bodyDiv w:val="1"/>
      <w:marLeft w:val="0"/>
      <w:marRight w:val="0"/>
      <w:marTop w:val="0"/>
      <w:marBottom w:val="0"/>
      <w:divBdr>
        <w:top w:val="none" w:sz="0" w:space="0" w:color="auto"/>
        <w:left w:val="none" w:sz="0" w:space="0" w:color="auto"/>
        <w:bottom w:val="none" w:sz="0" w:space="0" w:color="auto"/>
        <w:right w:val="none" w:sz="0" w:space="0" w:color="auto"/>
      </w:divBdr>
    </w:div>
    <w:div w:id="524095555">
      <w:bodyDiv w:val="1"/>
      <w:marLeft w:val="0"/>
      <w:marRight w:val="0"/>
      <w:marTop w:val="0"/>
      <w:marBottom w:val="0"/>
      <w:divBdr>
        <w:top w:val="none" w:sz="0" w:space="0" w:color="auto"/>
        <w:left w:val="none" w:sz="0" w:space="0" w:color="auto"/>
        <w:bottom w:val="none" w:sz="0" w:space="0" w:color="auto"/>
        <w:right w:val="none" w:sz="0" w:space="0" w:color="auto"/>
      </w:divBdr>
    </w:div>
    <w:div w:id="533739782">
      <w:bodyDiv w:val="1"/>
      <w:marLeft w:val="0"/>
      <w:marRight w:val="0"/>
      <w:marTop w:val="0"/>
      <w:marBottom w:val="0"/>
      <w:divBdr>
        <w:top w:val="none" w:sz="0" w:space="0" w:color="auto"/>
        <w:left w:val="none" w:sz="0" w:space="0" w:color="auto"/>
        <w:bottom w:val="none" w:sz="0" w:space="0" w:color="auto"/>
        <w:right w:val="none" w:sz="0" w:space="0" w:color="auto"/>
      </w:divBdr>
    </w:div>
    <w:div w:id="539440228">
      <w:bodyDiv w:val="1"/>
      <w:marLeft w:val="0"/>
      <w:marRight w:val="0"/>
      <w:marTop w:val="0"/>
      <w:marBottom w:val="0"/>
      <w:divBdr>
        <w:top w:val="none" w:sz="0" w:space="0" w:color="auto"/>
        <w:left w:val="none" w:sz="0" w:space="0" w:color="auto"/>
        <w:bottom w:val="none" w:sz="0" w:space="0" w:color="auto"/>
        <w:right w:val="none" w:sz="0" w:space="0" w:color="auto"/>
      </w:divBdr>
    </w:div>
    <w:div w:id="541668828">
      <w:bodyDiv w:val="1"/>
      <w:marLeft w:val="0"/>
      <w:marRight w:val="0"/>
      <w:marTop w:val="0"/>
      <w:marBottom w:val="0"/>
      <w:divBdr>
        <w:top w:val="none" w:sz="0" w:space="0" w:color="auto"/>
        <w:left w:val="none" w:sz="0" w:space="0" w:color="auto"/>
        <w:bottom w:val="none" w:sz="0" w:space="0" w:color="auto"/>
        <w:right w:val="none" w:sz="0" w:space="0" w:color="auto"/>
      </w:divBdr>
      <w:divsChild>
        <w:div w:id="423847057">
          <w:marLeft w:val="480"/>
          <w:marRight w:val="0"/>
          <w:marTop w:val="0"/>
          <w:marBottom w:val="0"/>
          <w:divBdr>
            <w:top w:val="none" w:sz="0" w:space="0" w:color="auto"/>
            <w:left w:val="none" w:sz="0" w:space="0" w:color="auto"/>
            <w:bottom w:val="none" w:sz="0" w:space="0" w:color="auto"/>
            <w:right w:val="none" w:sz="0" w:space="0" w:color="auto"/>
          </w:divBdr>
        </w:div>
        <w:div w:id="753280894">
          <w:marLeft w:val="480"/>
          <w:marRight w:val="0"/>
          <w:marTop w:val="0"/>
          <w:marBottom w:val="0"/>
          <w:divBdr>
            <w:top w:val="none" w:sz="0" w:space="0" w:color="auto"/>
            <w:left w:val="none" w:sz="0" w:space="0" w:color="auto"/>
            <w:bottom w:val="none" w:sz="0" w:space="0" w:color="auto"/>
            <w:right w:val="none" w:sz="0" w:space="0" w:color="auto"/>
          </w:divBdr>
        </w:div>
        <w:div w:id="256257549">
          <w:marLeft w:val="480"/>
          <w:marRight w:val="0"/>
          <w:marTop w:val="0"/>
          <w:marBottom w:val="0"/>
          <w:divBdr>
            <w:top w:val="none" w:sz="0" w:space="0" w:color="auto"/>
            <w:left w:val="none" w:sz="0" w:space="0" w:color="auto"/>
            <w:bottom w:val="none" w:sz="0" w:space="0" w:color="auto"/>
            <w:right w:val="none" w:sz="0" w:space="0" w:color="auto"/>
          </w:divBdr>
        </w:div>
        <w:div w:id="1177648007">
          <w:marLeft w:val="480"/>
          <w:marRight w:val="0"/>
          <w:marTop w:val="0"/>
          <w:marBottom w:val="0"/>
          <w:divBdr>
            <w:top w:val="none" w:sz="0" w:space="0" w:color="auto"/>
            <w:left w:val="none" w:sz="0" w:space="0" w:color="auto"/>
            <w:bottom w:val="none" w:sz="0" w:space="0" w:color="auto"/>
            <w:right w:val="none" w:sz="0" w:space="0" w:color="auto"/>
          </w:divBdr>
        </w:div>
        <w:div w:id="662398065">
          <w:marLeft w:val="480"/>
          <w:marRight w:val="0"/>
          <w:marTop w:val="0"/>
          <w:marBottom w:val="0"/>
          <w:divBdr>
            <w:top w:val="none" w:sz="0" w:space="0" w:color="auto"/>
            <w:left w:val="none" w:sz="0" w:space="0" w:color="auto"/>
            <w:bottom w:val="none" w:sz="0" w:space="0" w:color="auto"/>
            <w:right w:val="none" w:sz="0" w:space="0" w:color="auto"/>
          </w:divBdr>
        </w:div>
        <w:div w:id="1678653601">
          <w:marLeft w:val="480"/>
          <w:marRight w:val="0"/>
          <w:marTop w:val="0"/>
          <w:marBottom w:val="0"/>
          <w:divBdr>
            <w:top w:val="none" w:sz="0" w:space="0" w:color="auto"/>
            <w:left w:val="none" w:sz="0" w:space="0" w:color="auto"/>
            <w:bottom w:val="none" w:sz="0" w:space="0" w:color="auto"/>
            <w:right w:val="none" w:sz="0" w:space="0" w:color="auto"/>
          </w:divBdr>
        </w:div>
        <w:div w:id="417412512">
          <w:marLeft w:val="480"/>
          <w:marRight w:val="0"/>
          <w:marTop w:val="0"/>
          <w:marBottom w:val="0"/>
          <w:divBdr>
            <w:top w:val="none" w:sz="0" w:space="0" w:color="auto"/>
            <w:left w:val="none" w:sz="0" w:space="0" w:color="auto"/>
            <w:bottom w:val="none" w:sz="0" w:space="0" w:color="auto"/>
            <w:right w:val="none" w:sz="0" w:space="0" w:color="auto"/>
          </w:divBdr>
        </w:div>
        <w:div w:id="1526211223">
          <w:marLeft w:val="480"/>
          <w:marRight w:val="0"/>
          <w:marTop w:val="0"/>
          <w:marBottom w:val="0"/>
          <w:divBdr>
            <w:top w:val="none" w:sz="0" w:space="0" w:color="auto"/>
            <w:left w:val="none" w:sz="0" w:space="0" w:color="auto"/>
            <w:bottom w:val="none" w:sz="0" w:space="0" w:color="auto"/>
            <w:right w:val="none" w:sz="0" w:space="0" w:color="auto"/>
          </w:divBdr>
        </w:div>
        <w:div w:id="37364240">
          <w:marLeft w:val="480"/>
          <w:marRight w:val="0"/>
          <w:marTop w:val="0"/>
          <w:marBottom w:val="0"/>
          <w:divBdr>
            <w:top w:val="none" w:sz="0" w:space="0" w:color="auto"/>
            <w:left w:val="none" w:sz="0" w:space="0" w:color="auto"/>
            <w:bottom w:val="none" w:sz="0" w:space="0" w:color="auto"/>
            <w:right w:val="none" w:sz="0" w:space="0" w:color="auto"/>
          </w:divBdr>
        </w:div>
        <w:div w:id="1070812669">
          <w:marLeft w:val="480"/>
          <w:marRight w:val="0"/>
          <w:marTop w:val="0"/>
          <w:marBottom w:val="0"/>
          <w:divBdr>
            <w:top w:val="none" w:sz="0" w:space="0" w:color="auto"/>
            <w:left w:val="none" w:sz="0" w:space="0" w:color="auto"/>
            <w:bottom w:val="none" w:sz="0" w:space="0" w:color="auto"/>
            <w:right w:val="none" w:sz="0" w:space="0" w:color="auto"/>
          </w:divBdr>
        </w:div>
        <w:div w:id="2080981301">
          <w:marLeft w:val="480"/>
          <w:marRight w:val="0"/>
          <w:marTop w:val="0"/>
          <w:marBottom w:val="0"/>
          <w:divBdr>
            <w:top w:val="none" w:sz="0" w:space="0" w:color="auto"/>
            <w:left w:val="none" w:sz="0" w:space="0" w:color="auto"/>
            <w:bottom w:val="none" w:sz="0" w:space="0" w:color="auto"/>
            <w:right w:val="none" w:sz="0" w:space="0" w:color="auto"/>
          </w:divBdr>
        </w:div>
        <w:div w:id="441532415">
          <w:marLeft w:val="480"/>
          <w:marRight w:val="0"/>
          <w:marTop w:val="0"/>
          <w:marBottom w:val="0"/>
          <w:divBdr>
            <w:top w:val="none" w:sz="0" w:space="0" w:color="auto"/>
            <w:left w:val="none" w:sz="0" w:space="0" w:color="auto"/>
            <w:bottom w:val="none" w:sz="0" w:space="0" w:color="auto"/>
            <w:right w:val="none" w:sz="0" w:space="0" w:color="auto"/>
          </w:divBdr>
        </w:div>
        <w:div w:id="921647643">
          <w:marLeft w:val="480"/>
          <w:marRight w:val="0"/>
          <w:marTop w:val="0"/>
          <w:marBottom w:val="0"/>
          <w:divBdr>
            <w:top w:val="none" w:sz="0" w:space="0" w:color="auto"/>
            <w:left w:val="none" w:sz="0" w:space="0" w:color="auto"/>
            <w:bottom w:val="none" w:sz="0" w:space="0" w:color="auto"/>
            <w:right w:val="none" w:sz="0" w:space="0" w:color="auto"/>
          </w:divBdr>
        </w:div>
        <w:div w:id="1111975647">
          <w:marLeft w:val="480"/>
          <w:marRight w:val="0"/>
          <w:marTop w:val="0"/>
          <w:marBottom w:val="0"/>
          <w:divBdr>
            <w:top w:val="none" w:sz="0" w:space="0" w:color="auto"/>
            <w:left w:val="none" w:sz="0" w:space="0" w:color="auto"/>
            <w:bottom w:val="none" w:sz="0" w:space="0" w:color="auto"/>
            <w:right w:val="none" w:sz="0" w:space="0" w:color="auto"/>
          </w:divBdr>
        </w:div>
        <w:div w:id="444272817">
          <w:marLeft w:val="480"/>
          <w:marRight w:val="0"/>
          <w:marTop w:val="0"/>
          <w:marBottom w:val="0"/>
          <w:divBdr>
            <w:top w:val="none" w:sz="0" w:space="0" w:color="auto"/>
            <w:left w:val="none" w:sz="0" w:space="0" w:color="auto"/>
            <w:bottom w:val="none" w:sz="0" w:space="0" w:color="auto"/>
            <w:right w:val="none" w:sz="0" w:space="0" w:color="auto"/>
          </w:divBdr>
        </w:div>
        <w:div w:id="1650481410">
          <w:marLeft w:val="480"/>
          <w:marRight w:val="0"/>
          <w:marTop w:val="0"/>
          <w:marBottom w:val="0"/>
          <w:divBdr>
            <w:top w:val="none" w:sz="0" w:space="0" w:color="auto"/>
            <w:left w:val="none" w:sz="0" w:space="0" w:color="auto"/>
            <w:bottom w:val="none" w:sz="0" w:space="0" w:color="auto"/>
            <w:right w:val="none" w:sz="0" w:space="0" w:color="auto"/>
          </w:divBdr>
        </w:div>
        <w:div w:id="1438477737">
          <w:marLeft w:val="480"/>
          <w:marRight w:val="0"/>
          <w:marTop w:val="0"/>
          <w:marBottom w:val="0"/>
          <w:divBdr>
            <w:top w:val="none" w:sz="0" w:space="0" w:color="auto"/>
            <w:left w:val="none" w:sz="0" w:space="0" w:color="auto"/>
            <w:bottom w:val="none" w:sz="0" w:space="0" w:color="auto"/>
            <w:right w:val="none" w:sz="0" w:space="0" w:color="auto"/>
          </w:divBdr>
        </w:div>
        <w:div w:id="356780964">
          <w:marLeft w:val="480"/>
          <w:marRight w:val="0"/>
          <w:marTop w:val="0"/>
          <w:marBottom w:val="0"/>
          <w:divBdr>
            <w:top w:val="none" w:sz="0" w:space="0" w:color="auto"/>
            <w:left w:val="none" w:sz="0" w:space="0" w:color="auto"/>
            <w:bottom w:val="none" w:sz="0" w:space="0" w:color="auto"/>
            <w:right w:val="none" w:sz="0" w:space="0" w:color="auto"/>
          </w:divBdr>
        </w:div>
      </w:divsChild>
    </w:div>
    <w:div w:id="546186621">
      <w:bodyDiv w:val="1"/>
      <w:marLeft w:val="0"/>
      <w:marRight w:val="0"/>
      <w:marTop w:val="0"/>
      <w:marBottom w:val="0"/>
      <w:divBdr>
        <w:top w:val="none" w:sz="0" w:space="0" w:color="auto"/>
        <w:left w:val="none" w:sz="0" w:space="0" w:color="auto"/>
        <w:bottom w:val="none" w:sz="0" w:space="0" w:color="auto"/>
        <w:right w:val="none" w:sz="0" w:space="0" w:color="auto"/>
      </w:divBdr>
    </w:div>
    <w:div w:id="549461640">
      <w:bodyDiv w:val="1"/>
      <w:marLeft w:val="0"/>
      <w:marRight w:val="0"/>
      <w:marTop w:val="0"/>
      <w:marBottom w:val="0"/>
      <w:divBdr>
        <w:top w:val="none" w:sz="0" w:space="0" w:color="auto"/>
        <w:left w:val="none" w:sz="0" w:space="0" w:color="auto"/>
        <w:bottom w:val="none" w:sz="0" w:space="0" w:color="auto"/>
        <w:right w:val="none" w:sz="0" w:space="0" w:color="auto"/>
      </w:divBdr>
    </w:div>
    <w:div w:id="550312449">
      <w:bodyDiv w:val="1"/>
      <w:marLeft w:val="0"/>
      <w:marRight w:val="0"/>
      <w:marTop w:val="0"/>
      <w:marBottom w:val="0"/>
      <w:divBdr>
        <w:top w:val="none" w:sz="0" w:space="0" w:color="auto"/>
        <w:left w:val="none" w:sz="0" w:space="0" w:color="auto"/>
        <w:bottom w:val="none" w:sz="0" w:space="0" w:color="auto"/>
        <w:right w:val="none" w:sz="0" w:space="0" w:color="auto"/>
      </w:divBdr>
    </w:div>
    <w:div w:id="555820975">
      <w:bodyDiv w:val="1"/>
      <w:marLeft w:val="0"/>
      <w:marRight w:val="0"/>
      <w:marTop w:val="0"/>
      <w:marBottom w:val="0"/>
      <w:divBdr>
        <w:top w:val="none" w:sz="0" w:space="0" w:color="auto"/>
        <w:left w:val="none" w:sz="0" w:space="0" w:color="auto"/>
        <w:bottom w:val="none" w:sz="0" w:space="0" w:color="auto"/>
        <w:right w:val="none" w:sz="0" w:space="0" w:color="auto"/>
      </w:divBdr>
    </w:div>
    <w:div w:id="561137686">
      <w:bodyDiv w:val="1"/>
      <w:marLeft w:val="0"/>
      <w:marRight w:val="0"/>
      <w:marTop w:val="0"/>
      <w:marBottom w:val="0"/>
      <w:divBdr>
        <w:top w:val="none" w:sz="0" w:space="0" w:color="auto"/>
        <w:left w:val="none" w:sz="0" w:space="0" w:color="auto"/>
        <w:bottom w:val="none" w:sz="0" w:space="0" w:color="auto"/>
        <w:right w:val="none" w:sz="0" w:space="0" w:color="auto"/>
      </w:divBdr>
    </w:div>
    <w:div w:id="573661210">
      <w:bodyDiv w:val="1"/>
      <w:marLeft w:val="0"/>
      <w:marRight w:val="0"/>
      <w:marTop w:val="0"/>
      <w:marBottom w:val="0"/>
      <w:divBdr>
        <w:top w:val="none" w:sz="0" w:space="0" w:color="auto"/>
        <w:left w:val="none" w:sz="0" w:space="0" w:color="auto"/>
        <w:bottom w:val="none" w:sz="0" w:space="0" w:color="auto"/>
        <w:right w:val="none" w:sz="0" w:space="0" w:color="auto"/>
      </w:divBdr>
    </w:div>
    <w:div w:id="574320774">
      <w:bodyDiv w:val="1"/>
      <w:marLeft w:val="0"/>
      <w:marRight w:val="0"/>
      <w:marTop w:val="0"/>
      <w:marBottom w:val="0"/>
      <w:divBdr>
        <w:top w:val="none" w:sz="0" w:space="0" w:color="auto"/>
        <w:left w:val="none" w:sz="0" w:space="0" w:color="auto"/>
        <w:bottom w:val="none" w:sz="0" w:space="0" w:color="auto"/>
        <w:right w:val="none" w:sz="0" w:space="0" w:color="auto"/>
      </w:divBdr>
    </w:div>
    <w:div w:id="574974883">
      <w:bodyDiv w:val="1"/>
      <w:marLeft w:val="0"/>
      <w:marRight w:val="0"/>
      <w:marTop w:val="0"/>
      <w:marBottom w:val="0"/>
      <w:divBdr>
        <w:top w:val="none" w:sz="0" w:space="0" w:color="auto"/>
        <w:left w:val="none" w:sz="0" w:space="0" w:color="auto"/>
        <w:bottom w:val="none" w:sz="0" w:space="0" w:color="auto"/>
        <w:right w:val="none" w:sz="0" w:space="0" w:color="auto"/>
      </w:divBdr>
    </w:div>
    <w:div w:id="578946580">
      <w:bodyDiv w:val="1"/>
      <w:marLeft w:val="0"/>
      <w:marRight w:val="0"/>
      <w:marTop w:val="0"/>
      <w:marBottom w:val="0"/>
      <w:divBdr>
        <w:top w:val="none" w:sz="0" w:space="0" w:color="auto"/>
        <w:left w:val="none" w:sz="0" w:space="0" w:color="auto"/>
        <w:bottom w:val="none" w:sz="0" w:space="0" w:color="auto"/>
        <w:right w:val="none" w:sz="0" w:space="0" w:color="auto"/>
      </w:divBdr>
    </w:div>
    <w:div w:id="584918348">
      <w:bodyDiv w:val="1"/>
      <w:marLeft w:val="0"/>
      <w:marRight w:val="0"/>
      <w:marTop w:val="0"/>
      <w:marBottom w:val="0"/>
      <w:divBdr>
        <w:top w:val="none" w:sz="0" w:space="0" w:color="auto"/>
        <w:left w:val="none" w:sz="0" w:space="0" w:color="auto"/>
        <w:bottom w:val="none" w:sz="0" w:space="0" w:color="auto"/>
        <w:right w:val="none" w:sz="0" w:space="0" w:color="auto"/>
      </w:divBdr>
    </w:div>
    <w:div w:id="587664695">
      <w:bodyDiv w:val="1"/>
      <w:marLeft w:val="0"/>
      <w:marRight w:val="0"/>
      <w:marTop w:val="0"/>
      <w:marBottom w:val="0"/>
      <w:divBdr>
        <w:top w:val="none" w:sz="0" w:space="0" w:color="auto"/>
        <w:left w:val="none" w:sz="0" w:space="0" w:color="auto"/>
        <w:bottom w:val="none" w:sz="0" w:space="0" w:color="auto"/>
        <w:right w:val="none" w:sz="0" w:space="0" w:color="auto"/>
      </w:divBdr>
    </w:div>
    <w:div w:id="591624189">
      <w:bodyDiv w:val="1"/>
      <w:marLeft w:val="0"/>
      <w:marRight w:val="0"/>
      <w:marTop w:val="0"/>
      <w:marBottom w:val="0"/>
      <w:divBdr>
        <w:top w:val="none" w:sz="0" w:space="0" w:color="auto"/>
        <w:left w:val="none" w:sz="0" w:space="0" w:color="auto"/>
        <w:bottom w:val="none" w:sz="0" w:space="0" w:color="auto"/>
        <w:right w:val="none" w:sz="0" w:space="0" w:color="auto"/>
      </w:divBdr>
    </w:div>
    <w:div w:id="592012693">
      <w:bodyDiv w:val="1"/>
      <w:marLeft w:val="0"/>
      <w:marRight w:val="0"/>
      <w:marTop w:val="0"/>
      <w:marBottom w:val="0"/>
      <w:divBdr>
        <w:top w:val="none" w:sz="0" w:space="0" w:color="auto"/>
        <w:left w:val="none" w:sz="0" w:space="0" w:color="auto"/>
        <w:bottom w:val="none" w:sz="0" w:space="0" w:color="auto"/>
        <w:right w:val="none" w:sz="0" w:space="0" w:color="auto"/>
      </w:divBdr>
    </w:div>
    <w:div w:id="596249705">
      <w:bodyDiv w:val="1"/>
      <w:marLeft w:val="0"/>
      <w:marRight w:val="0"/>
      <w:marTop w:val="0"/>
      <w:marBottom w:val="0"/>
      <w:divBdr>
        <w:top w:val="none" w:sz="0" w:space="0" w:color="auto"/>
        <w:left w:val="none" w:sz="0" w:space="0" w:color="auto"/>
        <w:bottom w:val="none" w:sz="0" w:space="0" w:color="auto"/>
        <w:right w:val="none" w:sz="0" w:space="0" w:color="auto"/>
      </w:divBdr>
    </w:div>
    <w:div w:id="598174871">
      <w:bodyDiv w:val="1"/>
      <w:marLeft w:val="0"/>
      <w:marRight w:val="0"/>
      <w:marTop w:val="0"/>
      <w:marBottom w:val="0"/>
      <w:divBdr>
        <w:top w:val="none" w:sz="0" w:space="0" w:color="auto"/>
        <w:left w:val="none" w:sz="0" w:space="0" w:color="auto"/>
        <w:bottom w:val="none" w:sz="0" w:space="0" w:color="auto"/>
        <w:right w:val="none" w:sz="0" w:space="0" w:color="auto"/>
      </w:divBdr>
      <w:divsChild>
        <w:div w:id="802767980">
          <w:marLeft w:val="480"/>
          <w:marRight w:val="0"/>
          <w:marTop w:val="0"/>
          <w:marBottom w:val="0"/>
          <w:divBdr>
            <w:top w:val="none" w:sz="0" w:space="0" w:color="auto"/>
            <w:left w:val="none" w:sz="0" w:space="0" w:color="auto"/>
            <w:bottom w:val="none" w:sz="0" w:space="0" w:color="auto"/>
            <w:right w:val="none" w:sz="0" w:space="0" w:color="auto"/>
          </w:divBdr>
        </w:div>
        <w:div w:id="1998072794">
          <w:marLeft w:val="480"/>
          <w:marRight w:val="0"/>
          <w:marTop w:val="0"/>
          <w:marBottom w:val="0"/>
          <w:divBdr>
            <w:top w:val="none" w:sz="0" w:space="0" w:color="auto"/>
            <w:left w:val="none" w:sz="0" w:space="0" w:color="auto"/>
            <w:bottom w:val="none" w:sz="0" w:space="0" w:color="auto"/>
            <w:right w:val="none" w:sz="0" w:space="0" w:color="auto"/>
          </w:divBdr>
        </w:div>
        <w:div w:id="1648438169">
          <w:marLeft w:val="480"/>
          <w:marRight w:val="0"/>
          <w:marTop w:val="0"/>
          <w:marBottom w:val="0"/>
          <w:divBdr>
            <w:top w:val="none" w:sz="0" w:space="0" w:color="auto"/>
            <w:left w:val="none" w:sz="0" w:space="0" w:color="auto"/>
            <w:bottom w:val="none" w:sz="0" w:space="0" w:color="auto"/>
            <w:right w:val="none" w:sz="0" w:space="0" w:color="auto"/>
          </w:divBdr>
        </w:div>
        <w:div w:id="770317071">
          <w:marLeft w:val="480"/>
          <w:marRight w:val="0"/>
          <w:marTop w:val="0"/>
          <w:marBottom w:val="0"/>
          <w:divBdr>
            <w:top w:val="none" w:sz="0" w:space="0" w:color="auto"/>
            <w:left w:val="none" w:sz="0" w:space="0" w:color="auto"/>
            <w:bottom w:val="none" w:sz="0" w:space="0" w:color="auto"/>
            <w:right w:val="none" w:sz="0" w:space="0" w:color="auto"/>
          </w:divBdr>
        </w:div>
        <w:div w:id="678586274">
          <w:marLeft w:val="480"/>
          <w:marRight w:val="0"/>
          <w:marTop w:val="0"/>
          <w:marBottom w:val="0"/>
          <w:divBdr>
            <w:top w:val="none" w:sz="0" w:space="0" w:color="auto"/>
            <w:left w:val="none" w:sz="0" w:space="0" w:color="auto"/>
            <w:bottom w:val="none" w:sz="0" w:space="0" w:color="auto"/>
            <w:right w:val="none" w:sz="0" w:space="0" w:color="auto"/>
          </w:divBdr>
        </w:div>
        <w:div w:id="1296257367">
          <w:marLeft w:val="480"/>
          <w:marRight w:val="0"/>
          <w:marTop w:val="0"/>
          <w:marBottom w:val="0"/>
          <w:divBdr>
            <w:top w:val="none" w:sz="0" w:space="0" w:color="auto"/>
            <w:left w:val="none" w:sz="0" w:space="0" w:color="auto"/>
            <w:bottom w:val="none" w:sz="0" w:space="0" w:color="auto"/>
            <w:right w:val="none" w:sz="0" w:space="0" w:color="auto"/>
          </w:divBdr>
        </w:div>
        <w:div w:id="154034198">
          <w:marLeft w:val="480"/>
          <w:marRight w:val="0"/>
          <w:marTop w:val="0"/>
          <w:marBottom w:val="0"/>
          <w:divBdr>
            <w:top w:val="none" w:sz="0" w:space="0" w:color="auto"/>
            <w:left w:val="none" w:sz="0" w:space="0" w:color="auto"/>
            <w:bottom w:val="none" w:sz="0" w:space="0" w:color="auto"/>
            <w:right w:val="none" w:sz="0" w:space="0" w:color="auto"/>
          </w:divBdr>
        </w:div>
        <w:div w:id="1058866897">
          <w:marLeft w:val="480"/>
          <w:marRight w:val="0"/>
          <w:marTop w:val="0"/>
          <w:marBottom w:val="0"/>
          <w:divBdr>
            <w:top w:val="none" w:sz="0" w:space="0" w:color="auto"/>
            <w:left w:val="none" w:sz="0" w:space="0" w:color="auto"/>
            <w:bottom w:val="none" w:sz="0" w:space="0" w:color="auto"/>
            <w:right w:val="none" w:sz="0" w:space="0" w:color="auto"/>
          </w:divBdr>
        </w:div>
        <w:div w:id="429014686">
          <w:marLeft w:val="480"/>
          <w:marRight w:val="0"/>
          <w:marTop w:val="0"/>
          <w:marBottom w:val="0"/>
          <w:divBdr>
            <w:top w:val="none" w:sz="0" w:space="0" w:color="auto"/>
            <w:left w:val="none" w:sz="0" w:space="0" w:color="auto"/>
            <w:bottom w:val="none" w:sz="0" w:space="0" w:color="auto"/>
            <w:right w:val="none" w:sz="0" w:space="0" w:color="auto"/>
          </w:divBdr>
        </w:div>
        <w:div w:id="1588229531">
          <w:marLeft w:val="480"/>
          <w:marRight w:val="0"/>
          <w:marTop w:val="0"/>
          <w:marBottom w:val="0"/>
          <w:divBdr>
            <w:top w:val="none" w:sz="0" w:space="0" w:color="auto"/>
            <w:left w:val="none" w:sz="0" w:space="0" w:color="auto"/>
            <w:bottom w:val="none" w:sz="0" w:space="0" w:color="auto"/>
            <w:right w:val="none" w:sz="0" w:space="0" w:color="auto"/>
          </w:divBdr>
        </w:div>
        <w:div w:id="1841970341">
          <w:marLeft w:val="480"/>
          <w:marRight w:val="0"/>
          <w:marTop w:val="0"/>
          <w:marBottom w:val="0"/>
          <w:divBdr>
            <w:top w:val="none" w:sz="0" w:space="0" w:color="auto"/>
            <w:left w:val="none" w:sz="0" w:space="0" w:color="auto"/>
            <w:bottom w:val="none" w:sz="0" w:space="0" w:color="auto"/>
            <w:right w:val="none" w:sz="0" w:space="0" w:color="auto"/>
          </w:divBdr>
        </w:div>
      </w:divsChild>
    </w:div>
    <w:div w:id="600726199">
      <w:bodyDiv w:val="1"/>
      <w:marLeft w:val="0"/>
      <w:marRight w:val="0"/>
      <w:marTop w:val="0"/>
      <w:marBottom w:val="0"/>
      <w:divBdr>
        <w:top w:val="none" w:sz="0" w:space="0" w:color="auto"/>
        <w:left w:val="none" w:sz="0" w:space="0" w:color="auto"/>
        <w:bottom w:val="none" w:sz="0" w:space="0" w:color="auto"/>
        <w:right w:val="none" w:sz="0" w:space="0" w:color="auto"/>
      </w:divBdr>
    </w:div>
    <w:div w:id="602566532">
      <w:bodyDiv w:val="1"/>
      <w:marLeft w:val="0"/>
      <w:marRight w:val="0"/>
      <w:marTop w:val="0"/>
      <w:marBottom w:val="0"/>
      <w:divBdr>
        <w:top w:val="none" w:sz="0" w:space="0" w:color="auto"/>
        <w:left w:val="none" w:sz="0" w:space="0" w:color="auto"/>
        <w:bottom w:val="none" w:sz="0" w:space="0" w:color="auto"/>
        <w:right w:val="none" w:sz="0" w:space="0" w:color="auto"/>
      </w:divBdr>
    </w:div>
    <w:div w:id="603348303">
      <w:bodyDiv w:val="1"/>
      <w:marLeft w:val="0"/>
      <w:marRight w:val="0"/>
      <w:marTop w:val="0"/>
      <w:marBottom w:val="0"/>
      <w:divBdr>
        <w:top w:val="none" w:sz="0" w:space="0" w:color="auto"/>
        <w:left w:val="none" w:sz="0" w:space="0" w:color="auto"/>
        <w:bottom w:val="none" w:sz="0" w:space="0" w:color="auto"/>
        <w:right w:val="none" w:sz="0" w:space="0" w:color="auto"/>
      </w:divBdr>
    </w:div>
    <w:div w:id="604459633">
      <w:bodyDiv w:val="1"/>
      <w:marLeft w:val="0"/>
      <w:marRight w:val="0"/>
      <w:marTop w:val="0"/>
      <w:marBottom w:val="0"/>
      <w:divBdr>
        <w:top w:val="none" w:sz="0" w:space="0" w:color="auto"/>
        <w:left w:val="none" w:sz="0" w:space="0" w:color="auto"/>
        <w:bottom w:val="none" w:sz="0" w:space="0" w:color="auto"/>
        <w:right w:val="none" w:sz="0" w:space="0" w:color="auto"/>
      </w:divBdr>
    </w:div>
    <w:div w:id="614022001">
      <w:bodyDiv w:val="1"/>
      <w:marLeft w:val="0"/>
      <w:marRight w:val="0"/>
      <w:marTop w:val="0"/>
      <w:marBottom w:val="0"/>
      <w:divBdr>
        <w:top w:val="none" w:sz="0" w:space="0" w:color="auto"/>
        <w:left w:val="none" w:sz="0" w:space="0" w:color="auto"/>
        <w:bottom w:val="none" w:sz="0" w:space="0" w:color="auto"/>
        <w:right w:val="none" w:sz="0" w:space="0" w:color="auto"/>
      </w:divBdr>
    </w:div>
    <w:div w:id="620654083">
      <w:bodyDiv w:val="1"/>
      <w:marLeft w:val="0"/>
      <w:marRight w:val="0"/>
      <w:marTop w:val="0"/>
      <w:marBottom w:val="0"/>
      <w:divBdr>
        <w:top w:val="none" w:sz="0" w:space="0" w:color="auto"/>
        <w:left w:val="none" w:sz="0" w:space="0" w:color="auto"/>
        <w:bottom w:val="none" w:sz="0" w:space="0" w:color="auto"/>
        <w:right w:val="none" w:sz="0" w:space="0" w:color="auto"/>
      </w:divBdr>
    </w:div>
    <w:div w:id="624694727">
      <w:bodyDiv w:val="1"/>
      <w:marLeft w:val="0"/>
      <w:marRight w:val="0"/>
      <w:marTop w:val="0"/>
      <w:marBottom w:val="0"/>
      <w:divBdr>
        <w:top w:val="none" w:sz="0" w:space="0" w:color="auto"/>
        <w:left w:val="none" w:sz="0" w:space="0" w:color="auto"/>
        <w:bottom w:val="none" w:sz="0" w:space="0" w:color="auto"/>
        <w:right w:val="none" w:sz="0" w:space="0" w:color="auto"/>
      </w:divBdr>
    </w:div>
    <w:div w:id="636301086">
      <w:bodyDiv w:val="1"/>
      <w:marLeft w:val="0"/>
      <w:marRight w:val="0"/>
      <w:marTop w:val="0"/>
      <w:marBottom w:val="0"/>
      <w:divBdr>
        <w:top w:val="none" w:sz="0" w:space="0" w:color="auto"/>
        <w:left w:val="none" w:sz="0" w:space="0" w:color="auto"/>
        <w:bottom w:val="none" w:sz="0" w:space="0" w:color="auto"/>
        <w:right w:val="none" w:sz="0" w:space="0" w:color="auto"/>
      </w:divBdr>
    </w:div>
    <w:div w:id="636492791">
      <w:bodyDiv w:val="1"/>
      <w:marLeft w:val="0"/>
      <w:marRight w:val="0"/>
      <w:marTop w:val="0"/>
      <w:marBottom w:val="0"/>
      <w:divBdr>
        <w:top w:val="none" w:sz="0" w:space="0" w:color="auto"/>
        <w:left w:val="none" w:sz="0" w:space="0" w:color="auto"/>
        <w:bottom w:val="none" w:sz="0" w:space="0" w:color="auto"/>
        <w:right w:val="none" w:sz="0" w:space="0" w:color="auto"/>
      </w:divBdr>
    </w:div>
    <w:div w:id="637760657">
      <w:bodyDiv w:val="1"/>
      <w:marLeft w:val="0"/>
      <w:marRight w:val="0"/>
      <w:marTop w:val="0"/>
      <w:marBottom w:val="0"/>
      <w:divBdr>
        <w:top w:val="none" w:sz="0" w:space="0" w:color="auto"/>
        <w:left w:val="none" w:sz="0" w:space="0" w:color="auto"/>
        <w:bottom w:val="none" w:sz="0" w:space="0" w:color="auto"/>
        <w:right w:val="none" w:sz="0" w:space="0" w:color="auto"/>
      </w:divBdr>
      <w:divsChild>
        <w:div w:id="149059532">
          <w:marLeft w:val="480"/>
          <w:marRight w:val="0"/>
          <w:marTop w:val="0"/>
          <w:marBottom w:val="0"/>
          <w:divBdr>
            <w:top w:val="none" w:sz="0" w:space="0" w:color="auto"/>
            <w:left w:val="none" w:sz="0" w:space="0" w:color="auto"/>
            <w:bottom w:val="none" w:sz="0" w:space="0" w:color="auto"/>
            <w:right w:val="none" w:sz="0" w:space="0" w:color="auto"/>
          </w:divBdr>
        </w:div>
        <w:div w:id="321128154">
          <w:marLeft w:val="480"/>
          <w:marRight w:val="0"/>
          <w:marTop w:val="0"/>
          <w:marBottom w:val="0"/>
          <w:divBdr>
            <w:top w:val="none" w:sz="0" w:space="0" w:color="auto"/>
            <w:left w:val="none" w:sz="0" w:space="0" w:color="auto"/>
            <w:bottom w:val="none" w:sz="0" w:space="0" w:color="auto"/>
            <w:right w:val="none" w:sz="0" w:space="0" w:color="auto"/>
          </w:divBdr>
        </w:div>
        <w:div w:id="469438667">
          <w:marLeft w:val="480"/>
          <w:marRight w:val="0"/>
          <w:marTop w:val="0"/>
          <w:marBottom w:val="0"/>
          <w:divBdr>
            <w:top w:val="none" w:sz="0" w:space="0" w:color="auto"/>
            <w:left w:val="none" w:sz="0" w:space="0" w:color="auto"/>
            <w:bottom w:val="none" w:sz="0" w:space="0" w:color="auto"/>
            <w:right w:val="none" w:sz="0" w:space="0" w:color="auto"/>
          </w:divBdr>
        </w:div>
        <w:div w:id="954824606">
          <w:marLeft w:val="480"/>
          <w:marRight w:val="0"/>
          <w:marTop w:val="0"/>
          <w:marBottom w:val="0"/>
          <w:divBdr>
            <w:top w:val="none" w:sz="0" w:space="0" w:color="auto"/>
            <w:left w:val="none" w:sz="0" w:space="0" w:color="auto"/>
            <w:bottom w:val="none" w:sz="0" w:space="0" w:color="auto"/>
            <w:right w:val="none" w:sz="0" w:space="0" w:color="auto"/>
          </w:divBdr>
        </w:div>
        <w:div w:id="1127356451">
          <w:marLeft w:val="480"/>
          <w:marRight w:val="0"/>
          <w:marTop w:val="0"/>
          <w:marBottom w:val="0"/>
          <w:divBdr>
            <w:top w:val="none" w:sz="0" w:space="0" w:color="auto"/>
            <w:left w:val="none" w:sz="0" w:space="0" w:color="auto"/>
            <w:bottom w:val="none" w:sz="0" w:space="0" w:color="auto"/>
            <w:right w:val="none" w:sz="0" w:space="0" w:color="auto"/>
          </w:divBdr>
        </w:div>
        <w:div w:id="1249583535">
          <w:marLeft w:val="480"/>
          <w:marRight w:val="0"/>
          <w:marTop w:val="0"/>
          <w:marBottom w:val="0"/>
          <w:divBdr>
            <w:top w:val="none" w:sz="0" w:space="0" w:color="auto"/>
            <w:left w:val="none" w:sz="0" w:space="0" w:color="auto"/>
            <w:bottom w:val="none" w:sz="0" w:space="0" w:color="auto"/>
            <w:right w:val="none" w:sz="0" w:space="0" w:color="auto"/>
          </w:divBdr>
        </w:div>
        <w:div w:id="1701012511">
          <w:marLeft w:val="480"/>
          <w:marRight w:val="0"/>
          <w:marTop w:val="0"/>
          <w:marBottom w:val="0"/>
          <w:divBdr>
            <w:top w:val="none" w:sz="0" w:space="0" w:color="auto"/>
            <w:left w:val="none" w:sz="0" w:space="0" w:color="auto"/>
            <w:bottom w:val="none" w:sz="0" w:space="0" w:color="auto"/>
            <w:right w:val="none" w:sz="0" w:space="0" w:color="auto"/>
          </w:divBdr>
        </w:div>
        <w:div w:id="1993558989">
          <w:marLeft w:val="480"/>
          <w:marRight w:val="0"/>
          <w:marTop w:val="0"/>
          <w:marBottom w:val="0"/>
          <w:divBdr>
            <w:top w:val="none" w:sz="0" w:space="0" w:color="auto"/>
            <w:left w:val="none" w:sz="0" w:space="0" w:color="auto"/>
            <w:bottom w:val="none" w:sz="0" w:space="0" w:color="auto"/>
            <w:right w:val="none" w:sz="0" w:space="0" w:color="auto"/>
          </w:divBdr>
        </w:div>
        <w:div w:id="2105882749">
          <w:marLeft w:val="480"/>
          <w:marRight w:val="0"/>
          <w:marTop w:val="0"/>
          <w:marBottom w:val="0"/>
          <w:divBdr>
            <w:top w:val="none" w:sz="0" w:space="0" w:color="auto"/>
            <w:left w:val="none" w:sz="0" w:space="0" w:color="auto"/>
            <w:bottom w:val="none" w:sz="0" w:space="0" w:color="auto"/>
            <w:right w:val="none" w:sz="0" w:space="0" w:color="auto"/>
          </w:divBdr>
        </w:div>
      </w:divsChild>
    </w:div>
    <w:div w:id="639190214">
      <w:bodyDiv w:val="1"/>
      <w:marLeft w:val="0"/>
      <w:marRight w:val="0"/>
      <w:marTop w:val="0"/>
      <w:marBottom w:val="0"/>
      <w:divBdr>
        <w:top w:val="none" w:sz="0" w:space="0" w:color="auto"/>
        <w:left w:val="none" w:sz="0" w:space="0" w:color="auto"/>
        <w:bottom w:val="none" w:sz="0" w:space="0" w:color="auto"/>
        <w:right w:val="none" w:sz="0" w:space="0" w:color="auto"/>
      </w:divBdr>
    </w:div>
    <w:div w:id="640695915">
      <w:bodyDiv w:val="1"/>
      <w:marLeft w:val="0"/>
      <w:marRight w:val="0"/>
      <w:marTop w:val="0"/>
      <w:marBottom w:val="0"/>
      <w:divBdr>
        <w:top w:val="none" w:sz="0" w:space="0" w:color="auto"/>
        <w:left w:val="none" w:sz="0" w:space="0" w:color="auto"/>
        <w:bottom w:val="none" w:sz="0" w:space="0" w:color="auto"/>
        <w:right w:val="none" w:sz="0" w:space="0" w:color="auto"/>
      </w:divBdr>
    </w:div>
    <w:div w:id="643117462">
      <w:bodyDiv w:val="1"/>
      <w:marLeft w:val="0"/>
      <w:marRight w:val="0"/>
      <w:marTop w:val="0"/>
      <w:marBottom w:val="0"/>
      <w:divBdr>
        <w:top w:val="none" w:sz="0" w:space="0" w:color="auto"/>
        <w:left w:val="none" w:sz="0" w:space="0" w:color="auto"/>
        <w:bottom w:val="none" w:sz="0" w:space="0" w:color="auto"/>
        <w:right w:val="none" w:sz="0" w:space="0" w:color="auto"/>
      </w:divBdr>
    </w:div>
    <w:div w:id="643659492">
      <w:bodyDiv w:val="1"/>
      <w:marLeft w:val="0"/>
      <w:marRight w:val="0"/>
      <w:marTop w:val="0"/>
      <w:marBottom w:val="0"/>
      <w:divBdr>
        <w:top w:val="none" w:sz="0" w:space="0" w:color="auto"/>
        <w:left w:val="none" w:sz="0" w:space="0" w:color="auto"/>
        <w:bottom w:val="none" w:sz="0" w:space="0" w:color="auto"/>
        <w:right w:val="none" w:sz="0" w:space="0" w:color="auto"/>
      </w:divBdr>
      <w:divsChild>
        <w:div w:id="1206062258">
          <w:marLeft w:val="480"/>
          <w:marRight w:val="0"/>
          <w:marTop w:val="0"/>
          <w:marBottom w:val="0"/>
          <w:divBdr>
            <w:top w:val="none" w:sz="0" w:space="0" w:color="auto"/>
            <w:left w:val="none" w:sz="0" w:space="0" w:color="auto"/>
            <w:bottom w:val="none" w:sz="0" w:space="0" w:color="auto"/>
            <w:right w:val="none" w:sz="0" w:space="0" w:color="auto"/>
          </w:divBdr>
        </w:div>
        <w:div w:id="574240814">
          <w:marLeft w:val="480"/>
          <w:marRight w:val="0"/>
          <w:marTop w:val="0"/>
          <w:marBottom w:val="0"/>
          <w:divBdr>
            <w:top w:val="none" w:sz="0" w:space="0" w:color="auto"/>
            <w:left w:val="none" w:sz="0" w:space="0" w:color="auto"/>
            <w:bottom w:val="none" w:sz="0" w:space="0" w:color="auto"/>
            <w:right w:val="none" w:sz="0" w:space="0" w:color="auto"/>
          </w:divBdr>
        </w:div>
        <w:div w:id="1652320988">
          <w:marLeft w:val="480"/>
          <w:marRight w:val="0"/>
          <w:marTop w:val="0"/>
          <w:marBottom w:val="0"/>
          <w:divBdr>
            <w:top w:val="none" w:sz="0" w:space="0" w:color="auto"/>
            <w:left w:val="none" w:sz="0" w:space="0" w:color="auto"/>
            <w:bottom w:val="none" w:sz="0" w:space="0" w:color="auto"/>
            <w:right w:val="none" w:sz="0" w:space="0" w:color="auto"/>
          </w:divBdr>
        </w:div>
        <w:div w:id="291832269">
          <w:marLeft w:val="480"/>
          <w:marRight w:val="0"/>
          <w:marTop w:val="0"/>
          <w:marBottom w:val="0"/>
          <w:divBdr>
            <w:top w:val="none" w:sz="0" w:space="0" w:color="auto"/>
            <w:left w:val="none" w:sz="0" w:space="0" w:color="auto"/>
            <w:bottom w:val="none" w:sz="0" w:space="0" w:color="auto"/>
            <w:right w:val="none" w:sz="0" w:space="0" w:color="auto"/>
          </w:divBdr>
        </w:div>
        <w:div w:id="789739692">
          <w:marLeft w:val="480"/>
          <w:marRight w:val="0"/>
          <w:marTop w:val="0"/>
          <w:marBottom w:val="0"/>
          <w:divBdr>
            <w:top w:val="none" w:sz="0" w:space="0" w:color="auto"/>
            <w:left w:val="none" w:sz="0" w:space="0" w:color="auto"/>
            <w:bottom w:val="none" w:sz="0" w:space="0" w:color="auto"/>
            <w:right w:val="none" w:sz="0" w:space="0" w:color="auto"/>
          </w:divBdr>
        </w:div>
        <w:div w:id="357856939">
          <w:marLeft w:val="480"/>
          <w:marRight w:val="0"/>
          <w:marTop w:val="0"/>
          <w:marBottom w:val="0"/>
          <w:divBdr>
            <w:top w:val="none" w:sz="0" w:space="0" w:color="auto"/>
            <w:left w:val="none" w:sz="0" w:space="0" w:color="auto"/>
            <w:bottom w:val="none" w:sz="0" w:space="0" w:color="auto"/>
            <w:right w:val="none" w:sz="0" w:space="0" w:color="auto"/>
          </w:divBdr>
        </w:div>
        <w:div w:id="443041199">
          <w:marLeft w:val="480"/>
          <w:marRight w:val="0"/>
          <w:marTop w:val="0"/>
          <w:marBottom w:val="0"/>
          <w:divBdr>
            <w:top w:val="none" w:sz="0" w:space="0" w:color="auto"/>
            <w:left w:val="none" w:sz="0" w:space="0" w:color="auto"/>
            <w:bottom w:val="none" w:sz="0" w:space="0" w:color="auto"/>
            <w:right w:val="none" w:sz="0" w:space="0" w:color="auto"/>
          </w:divBdr>
        </w:div>
        <w:div w:id="1869638190">
          <w:marLeft w:val="480"/>
          <w:marRight w:val="0"/>
          <w:marTop w:val="0"/>
          <w:marBottom w:val="0"/>
          <w:divBdr>
            <w:top w:val="none" w:sz="0" w:space="0" w:color="auto"/>
            <w:left w:val="none" w:sz="0" w:space="0" w:color="auto"/>
            <w:bottom w:val="none" w:sz="0" w:space="0" w:color="auto"/>
            <w:right w:val="none" w:sz="0" w:space="0" w:color="auto"/>
          </w:divBdr>
        </w:div>
        <w:div w:id="494958656">
          <w:marLeft w:val="480"/>
          <w:marRight w:val="0"/>
          <w:marTop w:val="0"/>
          <w:marBottom w:val="0"/>
          <w:divBdr>
            <w:top w:val="none" w:sz="0" w:space="0" w:color="auto"/>
            <w:left w:val="none" w:sz="0" w:space="0" w:color="auto"/>
            <w:bottom w:val="none" w:sz="0" w:space="0" w:color="auto"/>
            <w:right w:val="none" w:sz="0" w:space="0" w:color="auto"/>
          </w:divBdr>
        </w:div>
        <w:div w:id="1487235638">
          <w:marLeft w:val="480"/>
          <w:marRight w:val="0"/>
          <w:marTop w:val="0"/>
          <w:marBottom w:val="0"/>
          <w:divBdr>
            <w:top w:val="none" w:sz="0" w:space="0" w:color="auto"/>
            <w:left w:val="none" w:sz="0" w:space="0" w:color="auto"/>
            <w:bottom w:val="none" w:sz="0" w:space="0" w:color="auto"/>
            <w:right w:val="none" w:sz="0" w:space="0" w:color="auto"/>
          </w:divBdr>
        </w:div>
        <w:div w:id="847409357">
          <w:marLeft w:val="480"/>
          <w:marRight w:val="0"/>
          <w:marTop w:val="0"/>
          <w:marBottom w:val="0"/>
          <w:divBdr>
            <w:top w:val="none" w:sz="0" w:space="0" w:color="auto"/>
            <w:left w:val="none" w:sz="0" w:space="0" w:color="auto"/>
            <w:bottom w:val="none" w:sz="0" w:space="0" w:color="auto"/>
            <w:right w:val="none" w:sz="0" w:space="0" w:color="auto"/>
          </w:divBdr>
        </w:div>
        <w:div w:id="400257822">
          <w:marLeft w:val="480"/>
          <w:marRight w:val="0"/>
          <w:marTop w:val="0"/>
          <w:marBottom w:val="0"/>
          <w:divBdr>
            <w:top w:val="none" w:sz="0" w:space="0" w:color="auto"/>
            <w:left w:val="none" w:sz="0" w:space="0" w:color="auto"/>
            <w:bottom w:val="none" w:sz="0" w:space="0" w:color="auto"/>
            <w:right w:val="none" w:sz="0" w:space="0" w:color="auto"/>
          </w:divBdr>
        </w:div>
        <w:div w:id="1771124657">
          <w:marLeft w:val="480"/>
          <w:marRight w:val="0"/>
          <w:marTop w:val="0"/>
          <w:marBottom w:val="0"/>
          <w:divBdr>
            <w:top w:val="none" w:sz="0" w:space="0" w:color="auto"/>
            <w:left w:val="none" w:sz="0" w:space="0" w:color="auto"/>
            <w:bottom w:val="none" w:sz="0" w:space="0" w:color="auto"/>
            <w:right w:val="none" w:sz="0" w:space="0" w:color="auto"/>
          </w:divBdr>
        </w:div>
        <w:div w:id="121659870">
          <w:marLeft w:val="480"/>
          <w:marRight w:val="0"/>
          <w:marTop w:val="0"/>
          <w:marBottom w:val="0"/>
          <w:divBdr>
            <w:top w:val="none" w:sz="0" w:space="0" w:color="auto"/>
            <w:left w:val="none" w:sz="0" w:space="0" w:color="auto"/>
            <w:bottom w:val="none" w:sz="0" w:space="0" w:color="auto"/>
            <w:right w:val="none" w:sz="0" w:space="0" w:color="auto"/>
          </w:divBdr>
        </w:div>
        <w:div w:id="751389944">
          <w:marLeft w:val="480"/>
          <w:marRight w:val="0"/>
          <w:marTop w:val="0"/>
          <w:marBottom w:val="0"/>
          <w:divBdr>
            <w:top w:val="none" w:sz="0" w:space="0" w:color="auto"/>
            <w:left w:val="none" w:sz="0" w:space="0" w:color="auto"/>
            <w:bottom w:val="none" w:sz="0" w:space="0" w:color="auto"/>
            <w:right w:val="none" w:sz="0" w:space="0" w:color="auto"/>
          </w:divBdr>
        </w:div>
        <w:div w:id="1828521429">
          <w:marLeft w:val="480"/>
          <w:marRight w:val="0"/>
          <w:marTop w:val="0"/>
          <w:marBottom w:val="0"/>
          <w:divBdr>
            <w:top w:val="none" w:sz="0" w:space="0" w:color="auto"/>
            <w:left w:val="none" w:sz="0" w:space="0" w:color="auto"/>
            <w:bottom w:val="none" w:sz="0" w:space="0" w:color="auto"/>
            <w:right w:val="none" w:sz="0" w:space="0" w:color="auto"/>
          </w:divBdr>
        </w:div>
        <w:div w:id="1094548572">
          <w:marLeft w:val="480"/>
          <w:marRight w:val="0"/>
          <w:marTop w:val="0"/>
          <w:marBottom w:val="0"/>
          <w:divBdr>
            <w:top w:val="none" w:sz="0" w:space="0" w:color="auto"/>
            <w:left w:val="none" w:sz="0" w:space="0" w:color="auto"/>
            <w:bottom w:val="none" w:sz="0" w:space="0" w:color="auto"/>
            <w:right w:val="none" w:sz="0" w:space="0" w:color="auto"/>
          </w:divBdr>
        </w:div>
        <w:div w:id="2077316837">
          <w:marLeft w:val="480"/>
          <w:marRight w:val="0"/>
          <w:marTop w:val="0"/>
          <w:marBottom w:val="0"/>
          <w:divBdr>
            <w:top w:val="none" w:sz="0" w:space="0" w:color="auto"/>
            <w:left w:val="none" w:sz="0" w:space="0" w:color="auto"/>
            <w:bottom w:val="none" w:sz="0" w:space="0" w:color="auto"/>
            <w:right w:val="none" w:sz="0" w:space="0" w:color="auto"/>
          </w:divBdr>
        </w:div>
        <w:div w:id="819349531">
          <w:marLeft w:val="480"/>
          <w:marRight w:val="0"/>
          <w:marTop w:val="0"/>
          <w:marBottom w:val="0"/>
          <w:divBdr>
            <w:top w:val="none" w:sz="0" w:space="0" w:color="auto"/>
            <w:left w:val="none" w:sz="0" w:space="0" w:color="auto"/>
            <w:bottom w:val="none" w:sz="0" w:space="0" w:color="auto"/>
            <w:right w:val="none" w:sz="0" w:space="0" w:color="auto"/>
          </w:divBdr>
        </w:div>
        <w:div w:id="1119690552">
          <w:marLeft w:val="480"/>
          <w:marRight w:val="0"/>
          <w:marTop w:val="0"/>
          <w:marBottom w:val="0"/>
          <w:divBdr>
            <w:top w:val="none" w:sz="0" w:space="0" w:color="auto"/>
            <w:left w:val="none" w:sz="0" w:space="0" w:color="auto"/>
            <w:bottom w:val="none" w:sz="0" w:space="0" w:color="auto"/>
            <w:right w:val="none" w:sz="0" w:space="0" w:color="auto"/>
          </w:divBdr>
        </w:div>
        <w:div w:id="1196888346">
          <w:marLeft w:val="480"/>
          <w:marRight w:val="0"/>
          <w:marTop w:val="0"/>
          <w:marBottom w:val="0"/>
          <w:divBdr>
            <w:top w:val="none" w:sz="0" w:space="0" w:color="auto"/>
            <w:left w:val="none" w:sz="0" w:space="0" w:color="auto"/>
            <w:bottom w:val="none" w:sz="0" w:space="0" w:color="auto"/>
            <w:right w:val="none" w:sz="0" w:space="0" w:color="auto"/>
          </w:divBdr>
        </w:div>
        <w:div w:id="761998750">
          <w:marLeft w:val="480"/>
          <w:marRight w:val="0"/>
          <w:marTop w:val="0"/>
          <w:marBottom w:val="0"/>
          <w:divBdr>
            <w:top w:val="none" w:sz="0" w:space="0" w:color="auto"/>
            <w:left w:val="none" w:sz="0" w:space="0" w:color="auto"/>
            <w:bottom w:val="none" w:sz="0" w:space="0" w:color="auto"/>
            <w:right w:val="none" w:sz="0" w:space="0" w:color="auto"/>
          </w:divBdr>
        </w:div>
        <w:div w:id="362941683">
          <w:marLeft w:val="480"/>
          <w:marRight w:val="0"/>
          <w:marTop w:val="0"/>
          <w:marBottom w:val="0"/>
          <w:divBdr>
            <w:top w:val="none" w:sz="0" w:space="0" w:color="auto"/>
            <w:left w:val="none" w:sz="0" w:space="0" w:color="auto"/>
            <w:bottom w:val="none" w:sz="0" w:space="0" w:color="auto"/>
            <w:right w:val="none" w:sz="0" w:space="0" w:color="auto"/>
          </w:divBdr>
        </w:div>
        <w:div w:id="1502038755">
          <w:marLeft w:val="480"/>
          <w:marRight w:val="0"/>
          <w:marTop w:val="0"/>
          <w:marBottom w:val="0"/>
          <w:divBdr>
            <w:top w:val="none" w:sz="0" w:space="0" w:color="auto"/>
            <w:left w:val="none" w:sz="0" w:space="0" w:color="auto"/>
            <w:bottom w:val="none" w:sz="0" w:space="0" w:color="auto"/>
            <w:right w:val="none" w:sz="0" w:space="0" w:color="auto"/>
          </w:divBdr>
        </w:div>
        <w:div w:id="183204779">
          <w:marLeft w:val="480"/>
          <w:marRight w:val="0"/>
          <w:marTop w:val="0"/>
          <w:marBottom w:val="0"/>
          <w:divBdr>
            <w:top w:val="none" w:sz="0" w:space="0" w:color="auto"/>
            <w:left w:val="none" w:sz="0" w:space="0" w:color="auto"/>
            <w:bottom w:val="none" w:sz="0" w:space="0" w:color="auto"/>
            <w:right w:val="none" w:sz="0" w:space="0" w:color="auto"/>
          </w:divBdr>
        </w:div>
        <w:div w:id="159001733">
          <w:marLeft w:val="480"/>
          <w:marRight w:val="0"/>
          <w:marTop w:val="0"/>
          <w:marBottom w:val="0"/>
          <w:divBdr>
            <w:top w:val="none" w:sz="0" w:space="0" w:color="auto"/>
            <w:left w:val="none" w:sz="0" w:space="0" w:color="auto"/>
            <w:bottom w:val="none" w:sz="0" w:space="0" w:color="auto"/>
            <w:right w:val="none" w:sz="0" w:space="0" w:color="auto"/>
          </w:divBdr>
        </w:div>
        <w:div w:id="122237975">
          <w:marLeft w:val="480"/>
          <w:marRight w:val="0"/>
          <w:marTop w:val="0"/>
          <w:marBottom w:val="0"/>
          <w:divBdr>
            <w:top w:val="none" w:sz="0" w:space="0" w:color="auto"/>
            <w:left w:val="none" w:sz="0" w:space="0" w:color="auto"/>
            <w:bottom w:val="none" w:sz="0" w:space="0" w:color="auto"/>
            <w:right w:val="none" w:sz="0" w:space="0" w:color="auto"/>
          </w:divBdr>
        </w:div>
        <w:div w:id="1706953158">
          <w:marLeft w:val="480"/>
          <w:marRight w:val="0"/>
          <w:marTop w:val="0"/>
          <w:marBottom w:val="0"/>
          <w:divBdr>
            <w:top w:val="none" w:sz="0" w:space="0" w:color="auto"/>
            <w:left w:val="none" w:sz="0" w:space="0" w:color="auto"/>
            <w:bottom w:val="none" w:sz="0" w:space="0" w:color="auto"/>
            <w:right w:val="none" w:sz="0" w:space="0" w:color="auto"/>
          </w:divBdr>
        </w:div>
        <w:div w:id="181089718">
          <w:marLeft w:val="480"/>
          <w:marRight w:val="0"/>
          <w:marTop w:val="0"/>
          <w:marBottom w:val="0"/>
          <w:divBdr>
            <w:top w:val="none" w:sz="0" w:space="0" w:color="auto"/>
            <w:left w:val="none" w:sz="0" w:space="0" w:color="auto"/>
            <w:bottom w:val="none" w:sz="0" w:space="0" w:color="auto"/>
            <w:right w:val="none" w:sz="0" w:space="0" w:color="auto"/>
          </w:divBdr>
        </w:div>
      </w:divsChild>
    </w:div>
    <w:div w:id="644163700">
      <w:bodyDiv w:val="1"/>
      <w:marLeft w:val="0"/>
      <w:marRight w:val="0"/>
      <w:marTop w:val="0"/>
      <w:marBottom w:val="0"/>
      <w:divBdr>
        <w:top w:val="none" w:sz="0" w:space="0" w:color="auto"/>
        <w:left w:val="none" w:sz="0" w:space="0" w:color="auto"/>
        <w:bottom w:val="none" w:sz="0" w:space="0" w:color="auto"/>
        <w:right w:val="none" w:sz="0" w:space="0" w:color="auto"/>
      </w:divBdr>
    </w:div>
    <w:div w:id="644433962">
      <w:bodyDiv w:val="1"/>
      <w:marLeft w:val="0"/>
      <w:marRight w:val="0"/>
      <w:marTop w:val="0"/>
      <w:marBottom w:val="0"/>
      <w:divBdr>
        <w:top w:val="none" w:sz="0" w:space="0" w:color="auto"/>
        <w:left w:val="none" w:sz="0" w:space="0" w:color="auto"/>
        <w:bottom w:val="none" w:sz="0" w:space="0" w:color="auto"/>
        <w:right w:val="none" w:sz="0" w:space="0" w:color="auto"/>
      </w:divBdr>
    </w:div>
    <w:div w:id="646007843">
      <w:bodyDiv w:val="1"/>
      <w:marLeft w:val="0"/>
      <w:marRight w:val="0"/>
      <w:marTop w:val="0"/>
      <w:marBottom w:val="0"/>
      <w:divBdr>
        <w:top w:val="none" w:sz="0" w:space="0" w:color="auto"/>
        <w:left w:val="none" w:sz="0" w:space="0" w:color="auto"/>
        <w:bottom w:val="none" w:sz="0" w:space="0" w:color="auto"/>
        <w:right w:val="none" w:sz="0" w:space="0" w:color="auto"/>
      </w:divBdr>
      <w:divsChild>
        <w:div w:id="893272758">
          <w:marLeft w:val="480"/>
          <w:marRight w:val="0"/>
          <w:marTop w:val="0"/>
          <w:marBottom w:val="0"/>
          <w:divBdr>
            <w:top w:val="none" w:sz="0" w:space="0" w:color="auto"/>
            <w:left w:val="none" w:sz="0" w:space="0" w:color="auto"/>
            <w:bottom w:val="none" w:sz="0" w:space="0" w:color="auto"/>
            <w:right w:val="none" w:sz="0" w:space="0" w:color="auto"/>
          </w:divBdr>
        </w:div>
        <w:div w:id="1263343640">
          <w:marLeft w:val="480"/>
          <w:marRight w:val="0"/>
          <w:marTop w:val="0"/>
          <w:marBottom w:val="0"/>
          <w:divBdr>
            <w:top w:val="none" w:sz="0" w:space="0" w:color="auto"/>
            <w:left w:val="none" w:sz="0" w:space="0" w:color="auto"/>
            <w:bottom w:val="none" w:sz="0" w:space="0" w:color="auto"/>
            <w:right w:val="none" w:sz="0" w:space="0" w:color="auto"/>
          </w:divBdr>
        </w:div>
        <w:div w:id="1655572162">
          <w:marLeft w:val="480"/>
          <w:marRight w:val="0"/>
          <w:marTop w:val="0"/>
          <w:marBottom w:val="0"/>
          <w:divBdr>
            <w:top w:val="none" w:sz="0" w:space="0" w:color="auto"/>
            <w:left w:val="none" w:sz="0" w:space="0" w:color="auto"/>
            <w:bottom w:val="none" w:sz="0" w:space="0" w:color="auto"/>
            <w:right w:val="none" w:sz="0" w:space="0" w:color="auto"/>
          </w:divBdr>
        </w:div>
        <w:div w:id="1176578828">
          <w:marLeft w:val="480"/>
          <w:marRight w:val="0"/>
          <w:marTop w:val="0"/>
          <w:marBottom w:val="0"/>
          <w:divBdr>
            <w:top w:val="none" w:sz="0" w:space="0" w:color="auto"/>
            <w:left w:val="none" w:sz="0" w:space="0" w:color="auto"/>
            <w:bottom w:val="none" w:sz="0" w:space="0" w:color="auto"/>
            <w:right w:val="none" w:sz="0" w:space="0" w:color="auto"/>
          </w:divBdr>
        </w:div>
        <w:div w:id="1904413359">
          <w:marLeft w:val="480"/>
          <w:marRight w:val="0"/>
          <w:marTop w:val="0"/>
          <w:marBottom w:val="0"/>
          <w:divBdr>
            <w:top w:val="none" w:sz="0" w:space="0" w:color="auto"/>
            <w:left w:val="none" w:sz="0" w:space="0" w:color="auto"/>
            <w:bottom w:val="none" w:sz="0" w:space="0" w:color="auto"/>
            <w:right w:val="none" w:sz="0" w:space="0" w:color="auto"/>
          </w:divBdr>
        </w:div>
        <w:div w:id="1675764062">
          <w:marLeft w:val="480"/>
          <w:marRight w:val="0"/>
          <w:marTop w:val="0"/>
          <w:marBottom w:val="0"/>
          <w:divBdr>
            <w:top w:val="none" w:sz="0" w:space="0" w:color="auto"/>
            <w:left w:val="none" w:sz="0" w:space="0" w:color="auto"/>
            <w:bottom w:val="none" w:sz="0" w:space="0" w:color="auto"/>
            <w:right w:val="none" w:sz="0" w:space="0" w:color="auto"/>
          </w:divBdr>
        </w:div>
        <w:div w:id="919363513">
          <w:marLeft w:val="480"/>
          <w:marRight w:val="0"/>
          <w:marTop w:val="0"/>
          <w:marBottom w:val="0"/>
          <w:divBdr>
            <w:top w:val="none" w:sz="0" w:space="0" w:color="auto"/>
            <w:left w:val="none" w:sz="0" w:space="0" w:color="auto"/>
            <w:bottom w:val="none" w:sz="0" w:space="0" w:color="auto"/>
            <w:right w:val="none" w:sz="0" w:space="0" w:color="auto"/>
          </w:divBdr>
        </w:div>
        <w:div w:id="1478104983">
          <w:marLeft w:val="480"/>
          <w:marRight w:val="0"/>
          <w:marTop w:val="0"/>
          <w:marBottom w:val="0"/>
          <w:divBdr>
            <w:top w:val="none" w:sz="0" w:space="0" w:color="auto"/>
            <w:left w:val="none" w:sz="0" w:space="0" w:color="auto"/>
            <w:bottom w:val="none" w:sz="0" w:space="0" w:color="auto"/>
            <w:right w:val="none" w:sz="0" w:space="0" w:color="auto"/>
          </w:divBdr>
        </w:div>
        <w:div w:id="2144958147">
          <w:marLeft w:val="480"/>
          <w:marRight w:val="0"/>
          <w:marTop w:val="0"/>
          <w:marBottom w:val="0"/>
          <w:divBdr>
            <w:top w:val="none" w:sz="0" w:space="0" w:color="auto"/>
            <w:left w:val="none" w:sz="0" w:space="0" w:color="auto"/>
            <w:bottom w:val="none" w:sz="0" w:space="0" w:color="auto"/>
            <w:right w:val="none" w:sz="0" w:space="0" w:color="auto"/>
          </w:divBdr>
        </w:div>
        <w:div w:id="1209684114">
          <w:marLeft w:val="480"/>
          <w:marRight w:val="0"/>
          <w:marTop w:val="0"/>
          <w:marBottom w:val="0"/>
          <w:divBdr>
            <w:top w:val="none" w:sz="0" w:space="0" w:color="auto"/>
            <w:left w:val="none" w:sz="0" w:space="0" w:color="auto"/>
            <w:bottom w:val="none" w:sz="0" w:space="0" w:color="auto"/>
            <w:right w:val="none" w:sz="0" w:space="0" w:color="auto"/>
          </w:divBdr>
        </w:div>
        <w:div w:id="396368557">
          <w:marLeft w:val="480"/>
          <w:marRight w:val="0"/>
          <w:marTop w:val="0"/>
          <w:marBottom w:val="0"/>
          <w:divBdr>
            <w:top w:val="none" w:sz="0" w:space="0" w:color="auto"/>
            <w:left w:val="none" w:sz="0" w:space="0" w:color="auto"/>
            <w:bottom w:val="none" w:sz="0" w:space="0" w:color="auto"/>
            <w:right w:val="none" w:sz="0" w:space="0" w:color="auto"/>
          </w:divBdr>
        </w:div>
        <w:div w:id="1698582194">
          <w:marLeft w:val="480"/>
          <w:marRight w:val="0"/>
          <w:marTop w:val="0"/>
          <w:marBottom w:val="0"/>
          <w:divBdr>
            <w:top w:val="none" w:sz="0" w:space="0" w:color="auto"/>
            <w:left w:val="none" w:sz="0" w:space="0" w:color="auto"/>
            <w:bottom w:val="none" w:sz="0" w:space="0" w:color="auto"/>
            <w:right w:val="none" w:sz="0" w:space="0" w:color="auto"/>
          </w:divBdr>
        </w:div>
        <w:div w:id="837114135">
          <w:marLeft w:val="480"/>
          <w:marRight w:val="0"/>
          <w:marTop w:val="0"/>
          <w:marBottom w:val="0"/>
          <w:divBdr>
            <w:top w:val="none" w:sz="0" w:space="0" w:color="auto"/>
            <w:left w:val="none" w:sz="0" w:space="0" w:color="auto"/>
            <w:bottom w:val="none" w:sz="0" w:space="0" w:color="auto"/>
            <w:right w:val="none" w:sz="0" w:space="0" w:color="auto"/>
          </w:divBdr>
        </w:div>
        <w:div w:id="1530755622">
          <w:marLeft w:val="480"/>
          <w:marRight w:val="0"/>
          <w:marTop w:val="0"/>
          <w:marBottom w:val="0"/>
          <w:divBdr>
            <w:top w:val="none" w:sz="0" w:space="0" w:color="auto"/>
            <w:left w:val="none" w:sz="0" w:space="0" w:color="auto"/>
            <w:bottom w:val="none" w:sz="0" w:space="0" w:color="auto"/>
            <w:right w:val="none" w:sz="0" w:space="0" w:color="auto"/>
          </w:divBdr>
        </w:div>
        <w:div w:id="976111362">
          <w:marLeft w:val="480"/>
          <w:marRight w:val="0"/>
          <w:marTop w:val="0"/>
          <w:marBottom w:val="0"/>
          <w:divBdr>
            <w:top w:val="none" w:sz="0" w:space="0" w:color="auto"/>
            <w:left w:val="none" w:sz="0" w:space="0" w:color="auto"/>
            <w:bottom w:val="none" w:sz="0" w:space="0" w:color="auto"/>
            <w:right w:val="none" w:sz="0" w:space="0" w:color="auto"/>
          </w:divBdr>
        </w:div>
        <w:div w:id="1177233571">
          <w:marLeft w:val="480"/>
          <w:marRight w:val="0"/>
          <w:marTop w:val="0"/>
          <w:marBottom w:val="0"/>
          <w:divBdr>
            <w:top w:val="none" w:sz="0" w:space="0" w:color="auto"/>
            <w:left w:val="none" w:sz="0" w:space="0" w:color="auto"/>
            <w:bottom w:val="none" w:sz="0" w:space="0" w:color="auto"/>
            <w:right w:val="none" w:sz="0" w:space="0" w:color="auto"/>
          </w:divBdr>
        </w:div>
        <w:div w:id="162935909">
          <w:marLeft w:val="480"/>
          <w:marRight w:val="0"/>
          <w:marTop w:val="0"/>
          <w:marBottom w:val="0"/>
          <w:divBdr>
            <w:top w:val="none" w:sz="0" w:space="0" w:color="auto"/>
            <w:left w:val="none" w:sz="0" w:space="0" w:color="auto"/>
            <w:bottom w:val="none" w:sz="0" w:space="0" w:color="auto"/>
            <w:right w:val="none" w:sz="0" w:space="0" w:color="auto"/>
          </w:divBdr>
        </w:div>
        <w:div w:id="609817990">
          <w:marLeft w:val="480"/>
          <w:marRight w:val="0"/>
          <w:marTop w:val="0"/>
          <w:marBottom w:val="0"/>
          <w:divBdr>
            <w:top w:val="none" w:sz="0" w:space="0" w:color="auto"/>
            <w:left w:val="none" w:sz="0" w:space="0" w:color="auto"/>
            <w:bottom w:val="none" w:sz="0" w:space="0" w:color="auto"/>
            <w:right w:val="none" w:sz="0" w:space="0" w:color="auto"/>
          </w:divBdr>
        </w:div>
        <w:div w:id="886452142">
          <w:marLeft w:val="480"/>
          <w:marRight w:val="0"/>
          <w:marTop w:val="0"/>
          <w:marBottom w:val="0"/>
          <w:divBdr>
            <w:top w:val="none" w:sz="0" w:space="0" w:color="auto"/>
            <w:left w:val="none" w:sz="0" w:space="0" w:color="auto"/>
            <w:bottom w:val="none" w:sz="0" w:space="0" w:color="auto"/>
            <w:right w:val="none" w:sz="0" w:space="0" w:color="auto"/>
          </w:divBdr>
        </w:div>
        <w:div w:id="1050376592">
          <w:marLeft w:val="480"/>
          <w:marRight w:val="0"/>
          <w:marTop w:val="0"/>
          <w:marBottom w:val="0"/>
          <w:divBdr>
            <w:top w:val="none" w:sz="0" w:space="0" w:color="auto"/>
            <w:left w:val="none" w:sz="0" w:space="0" w:color="auto"/>
            <w:bottom w:val="none" w:sz="0" w:space="0" w:color="auto"/>
            <w:right w:val="none" w:sz="0" w:space="0" w:color="auto"/>
          </w:divBdr>
        </w:div>
      </w:divsChild>
    </w:div>
    <w:div w:id="653221067">
      <w:bodyDiv w:val="1"/>
      <w:marLeft w:val="0"/>
      <w:marRight w:val="0"/>
      <w:marTop w:val="0"/>
      <w:marBottom w:val="0"/>
      <w:divBdr>
        <w:top w:val="none" w:sz="0" w:space="0" w:color="auto"/>
        <w:left w:val="none" w:sz="0" w:space="0" w:color="auto"/>
        <w:bottom w:val="none" w:sz="0" w:space="0" w:color="auto"/>
        <w:right w:val="none" w:sz="0" w:space="0" w:color="auto"/>
      </w:divBdr>
    </w:div>
    <w:div w:id="654652170">
      <w:bodyDiv w:val="1"/>
      <w:marLeft w:val="0"/>
      <w:marRight w:val="0"/>
      <w:marTop w:val="0"/>
      <w:marBottom w:val="0"/>
      <w:divBdr>
        <w:top w:val="none" w:sz="0" w:space="0" w:color="auto"/>
        <w:left w:val="none" w:sz="0" w:space="0" w:color="auto"/>
        <w:bottom w:val="none" w:sz="0" w:space="0" w:color="auto"/>
        <w:right w:val="none" w:sz="0" w:space="0" w:color="auto"/>
      </w:divBdr>
    </w:div>
    <w:div w:id="657347500">
      <w:bodyDiv w:val="1"/>
      <w:marLeft w:val="0"/>
      <w:marRight w:val="0"/>
      <w:marTop w:val="0"/>
      <w:marBottom w:val="0"/>
      <w:divBdr>
        <w:top w:val="none" w:sz="0" w:space="0" w:color="auto"/>
        <w:left w:val="none" w:sz="0" w:space="0" w:color="auto"/>
        <w:bottom w:val="none" w:sz="0" w:space="0" w:color="auto"/>
        <w:right w:val="none" w:sz="0" w:space="0" w:color="auto"/>
      </w:divBdr>
    </w:div>
    <w:div w:id="673924409">
      <w:bodyDiv w:val="1"/>
      <w:marLeft w:val="0"/>
      <w:marRight w:val="0"/>
      <w:marTop w:val="0"/>
      <w:marBottom w:val="0"/>
      <w:divBdr>
        <w:top w:val="none" w:sz="0" w:space="0" w:color="auto"/>
        <w:left w:val="none" w:sz="0" w:space="0" w:color="auto"/>
        <w:bottom w:val="none" w:sz="0" w:space="0" w:color="auto"/>
        <w:right w:val="none" w:sz="0" w:space="0" w:color="auto"/>
      </w:divBdr>
      <w:divsChild>
        <w:div w:id="1216239768">
          <w:marLeft w:val="480"/>
          <w:marRight w:val="0"/>
          <w:marTop w:val="0"/>
          <w:marBottom w:val="0"/>
          <w:divBdr>
            <w:top w:val="none" w:sz="0" w:space="0" w:color="auto"/>
            <w:left w:val="none" w:sz="0" w:space="0" w:color="auto"/>
            <w:bottom w:val="none" w:sz="0" w:space="0" w:color="auto"/>
            <w:right w:val="none" w:sz="0" w:space="0" w:color="auto"/>
          </w:divBdr>
        </w:div>
        <w:div w:id="1959601336">
          <w:marLeft w:val="480"/>
          <w:marRight w:val="0"/>
          <w:marTop w:val="0"/>
          <w:marBottom w:val="0"/>
          <w:divBdr>
            <w:top w:val="none" w:sz="0" w:space="0" w:color="auto"/>
            <w:left w:val="none" w:sz="0" w:space="0" w:color="auto"/>
            <w:bottom w:val="none" w:sz="0" w:space="0" w:color="auto"/>
            <w:right w:val="none" w:sz="0" w:space="0" w:color="auto"/>
          </w:divBdr>
        </w:div>
        <w:div w:id="1182278159">
          <w:marLeft w:val="480"/>
          <w:marRight w:val="0"/>
          <w:marTop w:val="0"/>
          <w:marBottom w:val="0"/>
          <w:divBdr>
            <w:top w:val="none" w:sz="0" w:space="0" w:color="auto"/>
            <w:left w:val="none" w:sz="0" w:space="0" w:color="auto"/>
            <w:bottom w:val="none" w:sz="0" w:space="0" w:color="auto"/>
            <w:right w:val="none" w:sz="0" w:space="0" w:color="auto"/>
          </w:divBdr>
        </w:div>
        <w:div w:id="976647189">
          <w:marLeft w:val="480"/>
          <w:marRight w:val="0"/>
          <w:marTop w:val="0"/>
          <w:marBottom w:val="0"/>
          <w:divBdr>
            <w:top w:val="none" w:sz="0" w:space="0" w:color="auto"/>
            <w:left w:val="none" w:sz="0" w:space="0" w:color="auto"/>
            <w:bottom w:val="none" w:sz="0" w:space="0" w:color="auto"/>
            <w:right w:val="none" w:sz="0" w:space="0" w:color="auto"/>
          </w:divBdr>
        </w:div>
        <w:div w:id="72241160">
          <w:marLeft w:val="480"/>
          <w:marRight w:val="0"/>
          <w:marTop w:val="0"/>
          <w:marBottom w:val="0"/>
          <w:divBdr>
            <w:top w:val="none" w:sz="0" w:space="0" w:color="auto"/>
            <w:left w:val="none" w:sz="0" w:space="0" w:color="auto"/>
            <w:bottom w:val="none" w:sz="0" w:space="0" w:color="auto"/>
            <w:right w:val="none" w:sz="0" w:space="0" w:color="auto"/>
          </w:divBdr>
        </w:div>
        <w:div w:id="1387290129">
          <w:marLeft w:val="480"/>
          <w:marRight w:val="0"/>
          <w:marTop w:val="0"/>
          <w:marBottom w:val="0"/>
          <w:divBdr>
            <w:top w:val="none" w:sz="0" w:space="0" w:color="auto"/>
            <w:left w:val="none" w:sz="0" w:space="0" w:color="auto"/>
            <w:bottom w:val="none" w:sz="0" w:space="0" w:color="auto"/>
            <w:right w:val="none" w:sz="0" w:space="0" w:color="auto"/>
          </w:divBdr>
        </w:div>
        <w:div w:id="1685594468">
          <w:marLeft w:val="480"/>
          <w:marRight w:val="0"/>
          <w:marTop w:val="0"/>
          <w:marBottom w:val="0"/>
          <w:divBdr>
            <w:top w:val="none" w:sz="0" w:space="0" w:color="auto"/>
            <w:left w:val="none" w:sz="0" w:space="0" w:color="auto"/>
            <w:bottom w:val="none" w:sz="0" w:space="0" w:color="auto"/>
            <w:right w:val="none" w:sz="0" w:space="0" w:color="auto"/>
          </w:divBdr>
        </w:div>
        <w:div w:id="247080306">
          <w:marLeft w:val="480"/>
          <w:marRight w:val="0"/>
          <w:marTop w:val="0"/>
          <w:marBottom w:val="0"/>
          <w:divBdr>
            <w:top w:val="none" w:sz="0" w:space="0" w:color="auto"/>
            <w:left w:val="none" w:sz="0" w:space="0" w:color="auto"/>
            <w:bottom w:val="none" w:sz="0" w:space="0" w:color="auto"/>
            <w:right w:val="none" w:sz="0" w:space="0" w:color="auto"/>
          </w:divBdr>
        </w:div>
        <w:div w:id="121389331">
          <w:marLeft w:val="480"/>
          <w:marRight w:val="0"/>
          <w:marTop w:val="0"/>
          <w:marBottom w:val="0"/>
          <w:divBdr>
            <w:top w:val="none" w:sz="0" w:space="0" w:color="auto"/>
            <w:left w:val="none" w:sz="0" w:space="0" w:color="auto"/>
            <w:bottom w:val="none" w:sz="0" w:space="0" w:color="auto"/>
            <w:right w:val="none" w:sz="0" w:space="0" w:color="auto"/>
          </w:divBdr>
        </w:div>
        <w:div w:id="433399698">
          <w:marLeft w:val="480"/>
          <w:marRight w:val="0"/>
          <w:marTop w:val="0"/>
          <w:marBottom w:val="0"/>
          <w:divBdr>
            <w:top w:val="none" w:sz="0" w:space="0" w:color="auto"/>
            <w:left w:val="none" w:sz="0" w:space="0" w:color="auto"/>
            <w:bottom w:val="none" w:sz="0" w:space="0" w:color="auto"/>
            <w:right w:val="none" w:sz="0" w:space="0" w:color="auto"/>
          </w:divBdr>
        </w:div>
        <w:div w:id="336811929">
          <w:marLeft w:val="480"/>
          <w:marRight w:val="0"/>
          <w:marTop w:val="0"/>
          <w:marBottom w:val="0"/>
          <w:divBdr>
            <w:top w:val="none" w:sz="0" w:space="0" w:color="auto"/>
            <w:left w:val="none" w:sz="0" w:space="0" w:color="auto"/>
            <w:bottom w:val="none" w:sz="0" w:space="0" w:color="auto"/>
            <w:right w:val="none" w:sz="0" w:space="0" w:color="auto"/>
          </w:divBdr>
        </w:div>
        <w:div w:id="410809502">
          <w:marLeft w:val="480"/>
          <w:marRight w:val="0"/>
          <w:marTop w:val="0"/>
          <w:marBottom w:val="0"/>
          <w:divBdr>
            <w:top w:val="none" w:sz="0" w:space="0" w:color="auto"/>
            <w:left w:val="none" w:sz="0" w:space="0" w:color="auto"/>
            <w:bottom w:val="none" w:sz="0" w:space="0" w:color="auto"/>
            <w:right w:val="none" w:sz="0" w:space="0" w:color="auto"/>
          </w:divBdr>
        </w:div>
        <w:div w:id="1925726549">
          <w:marLeft w:val="480"/>
          <w:marRight w:val="0"/>
          <w:marTop w:val="0"/>
          <w:marBottom w:val="0"/>
          <w:divBdr>
            <w:top w:val="none" w:sz="0" w:space="0" w:color="auto"/>
            <w:left w:val="none" w:sz="0" w:space="0" w:color="auto"/>
            <w:bottom w:val="none" w:sz="0" w:space="0" w:color="auto"/>
            <w:right w:val="none" w:sz="0" w:space="0" w:color="auto"/>
          </w:divBdr>
        </w:div>
        <w:div w:id="1708791874">
          <w:marLeft w:val="480"/>
          <w:marRight w:val="0"/>
          <w:marTop w:val="0"/>
          <w:marBottom w:val="0"/>
          <w:divBdr>
            <w:top w:val="none" w:sz="0" w:space="0" w:color="auto"/>
            <w:left w:val="none" w:sz="0" w:space="0" w:color="auto"/>
            <w:bottom w:val="none" w:sz="0" w:space="0" w:color="auto"/>
            <w:right w:val="none" w:sz="0" w:space="0" w:color="auto"/>
          </w:divBdr>
        </w:div>
        <w:div w:id="903570296">
          <w:marLeft w:val="480"/>
          <w:marRight w:val="0"/>
          <w:marTop w:val="0"/>
          <w:marBottom w:val="0"/>
          <w:divBdr>
            <w:top w:val="none" w:sz="0" w:space="0" w:color="auto"/>
            <w:left w:val="none" w:sz="0" w:space="0" w:color="auto"/>
            <w:bottom w:val="none" w:sz="0" w:space="0" w:color="auto"/>
            <w:right w:val="none" w:sz="0" w:space="0" w:color="auto"/>
          </w:divBdr>
        </w:div>
        <w:div w:id="382220829">
          <w:marLeft w:val="480"/>
          <w:marRight w:val="0"/>
          <w:marTop w:val="0"/>
          <w:marBottom w:val="0"/>
          <w:divBdr>
            <w:top w:val="none" w:sz="0" w:space="0" w:color="auto"/>
            <w:left w:val="none" w:sz="0" w:space="0" w:color="auto"/>
            <w:bottom w:val="none" w:sz="0" w:space="0" w:color="auto"/>
            <w:right w:val="none" w:sz="0" w:space="0" w:color="auto"/>
          </w:divBdr>
        </w:div>
        <w:div w:id="2042894453">
          <w:marLeft w:val="480"/>
          <w:marRight w:val="0"/>
          <w:marTop w:val="0"/>
          <w:marBottom w:val="0"/>
          <w:divBdr>
            <w:top w:val="none" w:sz="0" w:space="0" w:color="auto"/>
            <w:left w:val="none" w:sz="0" w:space="0" w:color="auto"/>
            <w:bottom w:val="none" w:sz="0" w:space="0" w:color="auto"/>
            <w:right w:val="none" w:sz="0" w:space="0" w:color="auto"/>
          </w:divBdr>
        </w:div>
        <w:div w:id="1131172401">
          <w:marLeft w:val="480"/>
          <w:marRight w:val="0"/>
          <w:marTop w:val="0"/>
          <w:marBottom w:val="0"/>
          <w:divBdr>
            <w:top w:val="none" w:sz="0" w:space="0" w:color="auto"/>
            <w:left w:val="none" w:sz="0" w:space="0" w:color="auto"/>
            <w:bottom w:val="none" w:sz="0" w:space="0" w:color="auto"/>
            <w:right w:val="none" w:sz="0" w:space="0" w:color="auto"/>
          </w:divBdr>
        </w:div>
        <w:div w:id="1092703135">
          <w:marLeft w:val="480"/>
          <w:marRight w:val="0"/>
          <w:marTop w:val="0"/>
          <w:marBottom w:val="0"/>
          <w:divBdr>
            <w:top w:val="none" w:sz="0" w:space="0" w:color="auto"/>
            <w:left w:val="none" w:sz="0" w:space="0" w:color="auto"/>
            <w:bottom w:val="none" w:sz="0" w:space="0" w:color="auto"/>
            <w:right w:val="none" w:sz="0" w:space="0" w:color="auto"/>
          </w:divBdr>
        </w:div>
        <w:div w:id="383480596">
          <w:marLeft w:val="480"/>
          <w:marRight w:val="0"/>
          <w:marTop w:val="0"/>
          <w:marBottom w:val="0"/>
          <w:divBdr>
            <w:top w:val="none" w:sz="0" w:space="0" w:color="auto"/>
            <w:left w:val="none" w:sz="0" w:space="0" w:color="auto"/>
            <w:bottom w:val="none" w:sz="0" w:space="0" w:color="auto"/>
            <w:right w:val="none" w:sz="0" w:space="0" w:color="auto"/>
          </w:divBdr>
        </w:div>
        <w:div w:id="1884292529">
          <w:marLeft w:val="480"/>
          <w:marRight w:val="0"/>
          <w:marTop w:val="0"/>
          <w:marBottom w:val="0"/>
          <w:divBdr>
            <w:top w:val="none" w:sz="0" w:space="0" w:color="auto"/>
            <w:left w:val="none" w:sz="0" w:space="0" w:color="auto"/>
            <w:bottom w:val="none" w:sz="0" w:space="0" w:color="auto"/>
            <w:right w:val="none" w:sz="0" w:space="0" w:color="auto"/>
          </w:divBdr>
        </w:div>
        <w:div w:id="1594585047">
          <w:marLeft w:val="480"/>
          <w:marRight w:val="0"/>
          <w:marTop w:val="0"/>
          <w:marBottom w:val="0"/>
          <w:divBdr>
            <w:top w:val="none" w:sz="0" w:space="0" w:color="auto"/>
            <w:left w:val="none" w:sz="0" w:space="0" w:color="auto"/>
            <w:bottom w:val="none" w:sz="0" w:space="0" w:color="auto"/>
            <w:right w:val="none" w:sz="0" w:space="0" w:color="auto"/>
          </w:divBdr>
        </w:div>
        <w:div w:id="632058916">
          <w:marLeft w:val="480"/>
          <w:marRight w:val="0"/>
          <w:marTop w:val="0"/>
          <w:marBottom w:val="0"/>
          <w:divBdr>
            <w:top w:val="none" w:sz="0" w:space="0" w:color="auto"/>
            <w:left w:val="none" w:sz="0" w:space="0" w:color="auto"/>
            <w:bottom w:val="none" w:sz="0" w:space="0" w:color="auto"/>
            <w:right w:val="none" w:sz="0" w:space="0" w:color="auto"/>
          </w:divBdr>
        </w:div>
        <w:div w:id="1008095648">
          <w:marLeft w:val="480"/>
          <w:marRight w:val="0"/>
          <w:marTop w:val="0"/>
          <w:marBottom w:val="0"/>
          <w:divBdr>
            <w:top w:val="none" w:sz="0" w:space="0" w:color="auto"/>
            <w:left w:val="none" w:sz="0" w:space="0" w:color="auto"/>
            <w:bottom w:val="none" w:sz="0" w:space="0" w:color="auto"/>
            <w:right w:val="none" w:sz="0" w:space="0" w:color="auto"/>
          </w:divBdr>
        </w:div>
        <w:div w:id="250938290">
          <w:marLeft w:val="480"/>
          <w:marRight w:val="0"/>
          <w:marTop w:val="0"/>
          <w:marBottom w:val="0"/>
          <w:divBdr>
            <w:top w:val="none" w:sz="0" w:space="0" w:color="auto"/>
            <w:left w:val="none" w:sz="0" w:space="0" w:color="auto"/>
            <w:bottom w:val="none" w:sz="0" w:space="0" w:color="auto"/>
            <w:right w:val="none" w:sz="0" w:space="0" w:color="auto"/>
          </w:divBdr>
        </w:div>
        <w:div w:id="969676578">
          <w:marLeft w:val="480"/>
          <w:marRight w:val="0"/>
          <w:marTop w:val="0"/>
          <w:marBottom w:val="0"/>
          <w:divBdr>
            <w:top w:val="none" w:sz="0" w:space="0" w:color="auto"/>
            <w:left w:val="none" w:sz="0" w:space="0" w:color="auto"/>
            <w:bottom w:val="none" w:sz="0" w:space="0" w:color="auto"/>
            <w:right w:val="none" w:sz="0" w:space="0" w:color="auto"/>
          </w:divBdr>
        </w:div>
        <w:div w:id="2058504883">
          <w:marLeft w:val="480"/>
          <w:marRight w:val="0"/>
          <w:marTop w:val="0"/>
          <w:marBottom w:val="0"/>
          <w:divBdr>
            <w:top w:val="none" w:sz="0" w:space="0" w:color="auto"/>
            <w:left w:val="none" w:sz="0" w:space="0" w:color="auto"/>
            <w:bottom w:val="none" w:sz="0" w:space="0" w:color="auto"/>
            <w:right w:val="none" w:sz="0" w:space="0" w:color="auto"/>
          </w:divBdr>
        </w:div>
        <w:div w:id="1137797065">
          <w:marLeft w:val="480"/>
          <w:marRight w:val="0"/>
          <w:marTop w:val="0"/>
          <w:marBottom w:val="0"/>
          <w:divBdr>
            <w:top w:val="none" w:sz="0" w:space="0" w:color="auto"/>
            <w:left w:val="none" w:sz="0" w:space="0" w:color="auto"/>
            <w:bottom w:val="none" w:sz="0" w:space="0" w:color="auto"/>
            <w:right w:val="none" w:sz="0" w:space="0" w:color="auto"/>
          </w:divBdr>
        </w:div>
        <w:div w:id="719135430">
          <w:marLeft w:val="480"/>
          <w:marRight w:val="0"/>
          <w:marTop w:val="0"/>
          <w:marBottom w:val="0"/>
          <w:divBdr>
            <w:top w:val="none" w:sz="0" w:space="0" w:color="auto"/>
            <w:left w:val="none" w:sz="0" w:space="0" w:color="auto"/>
            <w:bottom w:val="none" w:sz="0" w:space="0" w:color="auto"/>
            <w:right w:val="none" w:sz="0" w:space="0" w:color="auto"/>
          </w:divBdr>
        </w:div>
      </w:divsChild>
    </w:div>
    <w:div w:id="676542191">
      <w:bodyDiv w:val="1"/>
      <w:marLeft w:val="0"/>
      <w:marRight w:val="0"/>
      <w:marTop w:val="0"/>
      <w:marBottom w:val="0"/>
      <w:divBdr>
        <w:top w:val="none" w:sz="0" w:space="0" w:color="auto"/>
        <w:left w:val="none" w:sz="0" w:space="0" w:color="auto"/>
        <w:bottom w:val="none" w:sz="0" w:space="0" w:color="auto"/>
        <w:right w:val="none" w:sz="0" w:space="0" w:color="auto"/>
      </w:divBdr>
    </w:div>
    <w:div w:id="678311224">
      <w:bodyDiv w:val="1"/>
      <w:marLeft w:val="0"/>
      <w:marRight w:val="0"/>
      <w:marTop w:val="0"/>
      <w:marBottom w:val="0"/>
      <w:divBdr>
        <w:top w:val="none" w:sz="0" w:space="0" w:color="auto"/>
        <w:left w:val="none" w:sz="0" w:space="0" w:color="auto"/>
        <w:bottom w:val="none" w:sz="0" w:space="0" w:color="auto"/>
        <w:right w:val="none" w:sz="0" w:space="0" w:color="auto"/>
      </w:divBdr>
    </w:div>
    <w:div w:id="678889440">
      <w:bodyDiv w:val="1"/>
      <w:marLeft w:val="0"/>
      <w:marRight w:val="0"/>
      <w:marTop w:val="0"/>
      <w:marBottom w:val="0"/>
      <w:divBdr>
        <w:top w:val="none" w:sz="0" w:space="0" w:color="auto"/>
        <w:left w:val="none" w:sz="0" w:space="0" w:color="auto"/>
        <w:bottom w:val="none" w:sz="0" w:space="0" w:color="auto"/>
        <w:right w:val="none" w:sz="0" w:space="0" w:color="auto"/>
      </w:divBdr>
    </w:div>
    <w:div w:id="685248131">
      <w:bodyDiv w:val="1"/>
      <w:marLeft w:val="0"/>
      <w:marRight w:val="0"/>
      <w:marTop w:val="0"/>
      <w:marBottom w:val="0"/>
      <w:divBdr>
        <w:top w:val="none" w:sz="0" w:space="0" w:color="auto"/>
        <w:left w:val="none" w:sz="0" w:space="0" w:color="auto"/>
        <w:bottom w:val="none" w:sz="0" w:space="0" w:color="auto"/>
        <w:right w:val="none" w:sz="0" w:space="0" w:color="auto"/>
      </w:divBdr>
    </w:div>
    <w:div w:id="687828798">
      <w:bodyDiv w:val="1"/>
      <w:marLeft w:val="0"/>
      <w:marRight w:val="0"/>
      <w:marTop w:val="0"/>
      <w:marBottom w:val="0"/>
      <w:divBdr>
        <w:top w:val="none" w:sz="0" w:space="0" w:color="auto"/>
        <w:left w:val="none" w:sz="0" w:space="0" w:color="auto"/>
        <w:bottom w:val="none" w:sz="0" w:space="0" w:color="auto"/>
        <w:right w:val="none" w:sz="0" w:space="0" w:color="auto"/>
      </w:divBdr>
      <w:divsChild>
        <w:div w:id="1852794513">
          <w:marLeft w:val="480"/>
          <w:marRight w:val="0"/>
          <w:marTop w:val="0"/>
          <w:marBottom w:val="0"/>
          <w:divBdr>
            <w:top w:val="none" w:sz="0" w:space="0" w:color="auto"/>
            <w:left w:val="none" w:sz="0" w:space="0" w:color="auto"/>
            <w:bottom w:val="none" w:sz="0" w:space="0" w:color="auto"/>
            <w:right w:val="none" w:sz="0" w:space="0" w:color="auto"/>
          </w:divBdr>
        </w:div>
        <w:div w:id="1877307398">
          <w:marLeft w:val="480"/>
          <w:marRight w:val="0"/>
          <w:marTop w:val="0"/>
          <w:marBottom w:val="0"/>
          <w:divBdr>
            <w:top w:val="none" w:sz="0" w:space="0" w:color="auto"/>
            <w:left w:val="none" w:sz="0" w:space="0" w:color="auto"/>
            <w:bottom w:val="none" w:sz="0" w:space="0" w:color="auto"/>
            <w:right w:val="none" w:sz="0" w:space="0" w:color="auto"/>
          </w:divBdr>
        </w:div>
        <w:div w:id="1110853950">
          <w:marLeft w:val="480"/>
          <w:marRight w:val="0"/>
          <w:marTop w:val="0"/>
          <w:marBottom w:val="0"/>
          <w:divBdr>
            <w:top w:val="none" w:sz="0" w:space="0" w:color="auto"/>
            <w:left w:val="none" w:sz="0" w:space="0" w:color="auto"/>
            <w:bottom w:val="none" w:sz="0" w:space="0" w:color="auto"/>
            <w:right w:val="none" w:sz="0" w:space="0" w:color="auto"/>
          </w:divBdr>
        </w:div>
        <w:div w:id="2062054245">
          <w:marLeft w:val="480"/>
          <w:marRight w:val="0"/>
          <w:marTop w:val="0"/>
          <w:marBottom w:val="0"/>
          <w:divBdr>
            <w:top w:val="none" w:sz="0" w:space="0" w:color="auto"/>
            <w:left w:val="none" w:sz="0" w:space="0" w:color="auto"/>
            <w:bottom w:val="none" w:sz="0" w:space="0" w:color="auto"/>
            <w:right w:val="none" w:sz="0" w:space="0" w:color="auto"/>
          </w:divBdr>
        </w:div>
        <w:div w:id="323624879">
          <w:marLeft w:val="480"/>
          <w:marRight w:val="0"/>
          <w:marTop w:val="0"/>
          <w:marBottom w:val="0"/>
          <w:divBdr>
            <w:top w:val="none" w:sz="0" w:space="0" w:color="auto"/>
            <w:left w:val="none" w:sz="0" w:space="0" w:color="auto"/>
            <w:bottom w:val="none" w:sz="0" w:space="0" w:color="auto"/>
            <w:right w:val="none" w:sz="0" w:space="0" w:color="auto"/>
          </w:divBdr>
        </w:div>
        <w:div w:id="44331940">
          <w:marLeft w:val="480"/>
          <w:marRight w:val="0"/>
          <w:marTop w:val="0"/>
          <w:marBottom w:val="0"/>
          <w:divBdr>
            <w:top w:val="none" w:sz="0" w:space="0" w:color="auto"/>
            <w:left w:val="none" w:sz="0" w:space="0" w:color="auto"/>
            <w:bottom w:val="none" w:sz="0" w:space="0" w:color="auto"/>
            <w:right w:val="none" w:sz="0" w:space="0" w:color="auto"/>
          </w:divBdr>
        </w:div>
        <w:div w:id="1998721894">
          <w:marLeft w:val="480"/>
          <w:marRight w:val="0"/>
          <w:marTop w:val="0"/>
          <w:marBottom w:val="0"/>
          <w:divBdr>
            <w:top w:val="none" w:sz="0" w:space="0" w:color="auto"/>
            <w:left w:val="none" w:sz="0" w:space="0" w:color="auto"/>
            <w:bottom w:val="none" w:sz="0" w:space="0" w:color="auto"/>
            <w:right w:val="none" w:sz="0" w:space="0" w:color="auto"/>
          </w:divBdr>
        </w:div>
        <w:div w:id="716508386">
          <w:marLeft w:val="480"/>
          <w:marRight w:val="0"/>
          <w:marTop w:val="0"/>
          <w:marBottom w:val="0"/>
          <w:divBdr>
            <w:top w:val="none" w:sz="0" w:space="0" w:color="auto"/>
            <w:left w:val="none" w:sz="0" w:space="0" w:color="auto"/>
            <w:bottom w:val="none" w:sz="0" w:space="0" w:color="auto"/>
            <w:right w:val="none" w:sz="0" w:space="0" w:color="auto"/>
          </w:divBdr>
        </w:div>
        <w:div w:id="1457328827">
          <w:marLeft w:val="480"/>
          <w:marRight w:val="0"/>
          <w:marTop w:val="0"/>
          <w:marBottom w:val="0"/>
          <w:divBdr>
            <w:top w:val="none" w:sz="0" w:space="0" w:color="auto"/>
            <w:left w:val="none" w:sz="0" w:space="0" w:color="auto"/>
            <w:bottom w:val="none" w:sz="0" w:space="0" w:color="auto"/>
            <w:right w:val="none" w:sz="0" w:space="0" w:color="auto"/>
          </w:divBdr>
        </w:div>
        <w:div w:id="653217185">
          <w:marLeft w:val="480"/>
          <w:marRight w:val="0"/>
          <w:marTop w:val="0"/>
          <w:marBottom w:val="0"/>
          <w:divBdr>
            <w:top w:val="none" w:sz="0" w:space="0" w:color="auto"/>
            <w:left w:val="none" w:sz="0" w:space="0" w:color="auto"/>
            <w:bottom w:val="none" w:sz="0" w:space="0" w:color="auto"/>
            <w:right w:val="none" w:sz="0" w:space="0" w:color="auto"/>
          </w:divBdr>
        </w:div>
        <w:div w:id="772894046">
          <w:marLeft w:val="480"/>
          <w:marRight w:val="0"/>
          <w:marTop w:val="0"/>
          <w:marBottom w:val="0"/>
          <w:divBdr>
            <w:top w:val="none" w:sz="0" w:space="0" w:color="auto"/>
            <w:left w:val="none" w:sz="0" w:space="0" w:color="auto"/>
            <w:bottom w:val="none" w:sz="0" w:space="0" w:color="auto"/>
            <w:right w:val="none" w:sz="0" w:space="0" w:color="auto"/>
          </w:divBdr>
        </w:div>
        <w:div w:id="1155335899">
          <w:marLeft w:val="480"/>
          <w:marRight w:val="0"/>
          <w:marTop w:val="0"/>
          <w:marBottom w:val="0"/>
          <w:divBdr>
            <w:top w:val="none" w:sz="0" w:space="0" w:color="auto"/>
            <w:left w:val="none" w:sz="0" w:space="0" w:color="auto"/>
            <w:bottom w:val="none" w:sz="0" w:space="0" w:color="auto"/>
            <w:right w:val="none" w:sz="0" w:space="0" w:color="auto"/>
          </w:divBdr>
        </w:div>
        <w:div w:id="397871977">
          <w:marLeft w:val="480"/>
          <w:marRight w:val="0"/>
          <w:marTop w:val="0"/>
          <w:marBottom w:val="0"/>
          <w:divBdr>
            <w:top w:val="none" w:sz="0" w:space="0" w:color="auto"/>
            <w:left w:val="none" w:sz="0" w:space="0" w:color="auto"/>
            <w:bottom w:val="none" w:sz="0" w:space="0" w:color="auto"/>
            <w:right w:val="none" w:sz="0" w:space="0" w:color="auto"/>
          </w:divBdr>
        </w:div>
        <w:div w:id="1195920564">
          <w:marLeft w:val="480"/>
          <w:marRight w:val="0"/>
          <w:marTop w:val="0"/>
          <w:marBottom w:val="0"/>
          <w:divBdr>
            <w:top w:val="none" w:sz="0" w:space="0" w:color="auto"/>
            <w:left w:val="none" w:sz="0" w:space="0" w:color="auto"/>
            <w:bottom w:val="none" w:sz="0" w:space="0" w:color="auto"/>
            <w:right w:val="none" w:sz="0" w:space="0" w:color="auto"/>
          </w:divBdr>
        </w:div>
      </w:divsChild>
    </w:div>
    <w:div w:id="690491120">
      <w:bodyDiv w:val="1"/>
      <w:marLeft w:val="0"/>
      <w:marRight w:val="0"/>
      <w:marTop w:val="0"/>
      <w:marBottom w:val="0"/>
      <w:divBdr>
        <w:top w:val="none" w:sz="0" w:space="0" w:color="auto"/>
        <w:left w:val="none" w:sz="0" w:space="0" w:color="auto"/>
        <w:bottom w:val="none" w:sz="0" w:space="0" w:color="auto"/>
        <w:right w:val="none" w:sz="0" w:space="0" w:color="auto"/>
      </w:divBdr>
    </w:div>
    <w:div w:id="690954404">
      <w:bodyDiv w:val="1"/>
      <w:marLeft w:val="0"/>
      <w:marRight w:val="0"/>
      <w:marTop w:val="0"/>
      <w:marBottom w:val="0"/>
      <w:divBdr>
        <w:top w:val="none" w:sz="0" w:space="0" w:color="auto"/>
        <w:left w:val="none" w:sz="0" w:space="0" w:color="auto"/>
        <w:bottom w:val="none" w:sz="0" w:space="0" w:color="auto"/>
        <w:right w:val="none" w:sz="0" w:space="0" w:color="auto"/>
      </w:divBdr>
    </w:div>
    <w:div w:id="692999948">
      <w:bodyDiv w:val="1"/>
      <w:marLeft w:val="0"/>
      <w:marRight w:val="0"/>
      <w:marTop w:val="0"/>
      <w:marBottom w:val="0"/>
      <w:divBdr>
        <w:top w:val="none" w:sz="0" w:space="0" w:color="auto"/>
        <w:left w:val="none" w:sz="0" w:space="0" w:color="auto"/>
        <w:bottom w:val="none" w:sz="0" w:space="0" w:color="auto"/>
        <w:right w:val="none" w:sz="0" w:space="0" w:color="auto"/>
      </w:divBdr>
    </w:div>
    <w:div w:id="693381790">
      <w:bodyDiv w:val="1"/>
      <w:marLeft w:val="0"/>
      <w:marRight w:val="0"/>
      <w:marTop w:val="0"/>
      <w:marBottom w:val="0"/>
      <w:divBdr>
        <w:top w:val="none" w:sz="0" w:space="0" w:color="auto"/>
        <w:left w:val="none" w:sz="0" w:space="0" w:color="auto"/>
        <w:bottom w:val="none" w:sz="0" w:space="0" w:color="auto"/>
        <w:right w:val="none" w:sz="0" w:space="0" w:color="auto"/>
      </w:divBdr>
    </w:div>
    <w:div w:id="698824046">
      <w:bodyDiv w:val="1"/>
      <w:marLeft w:val="0"/>
      <w:marRight w:val="0"/>
      <w:marTop w:val="0"/>
      <w:marBottom w:val="0"/>
      <w:divBdr>
        <w:top w:val="none" w:sz="0" w:space="0" w:color="auto"/>
        <w:left w:val="none" w:sz="0" w:space="0" w:color="auto"/>
        <w:bottom w:val="none" w:sz="0" w:space="0" w:color="auto"/>
        <w:right w:val="none" w:sz="0" w:space="0" w:color="auto"/>
      </w:divBdr>
    </w:div>
    <w:div w:id="700087392">
      <w:bodyDiv w:val="1"/>
      <w:marLeft w:val="0"/>
      <w:marRight w:val="0"/>
      <w:marTop w:val="0"/>
      <w:marBottom w:val="0"/>
      <w:divBdr>
        <w:top w:val="none" w:sz="0" w:space="0" w:color="auto"/>
        <w:left w:val="none" w:sz="0" w:space="0" w:color="auto"/>
        <w:bottom w:val="none" w:sz="0" w:space="0" w:color="auto"/>
        <w:right w:val="none" w:sz="0" w:space="0" w:color="auto"/>
      </w:divBdr>
    </w:div>
    <w:div w:id="700665319">
      <w:bodyDiv w:val="1"/>
      <w:marLeft w:val="0"/>
      <w:marRight w:val="0"/>
      <w:marTop w:val="0"/>
      <w:marBottom w:val="0"/>
      <w:divBdr>
        <w:top w:val="none" w:sz="0" w:space="0" w:color="auto"/>
        <w:left w:val="none" w:sz="0" w:space="0" w:color="auto"/>
        <w:bottom w:val="none" w:sz="0" w:space="0" w:color="auto"/>
        <w:right w:val="none" w:sz="0" w:space="0" w:color="auto"/>
      </w:divBdr>
      <w:divsChild>
        <w:div w:id="231237656">
          <w:marLeft w:val="480"/>
          <w:marRight w:val="0"/>
          <w:marTop w:val="0"/>
          <w:marBottom w:val="0"/>
          <w:divBdr>
            <w:top w:val="none" w:sz="0" w:space="0" w:color="auto"/>
            <w:left w:val="none" w:sz="0" w:space="0" w:color="auto"/>
            <w:bottom w:val="none" w:sz="0" w:space="0" w:color="auto"/>
            <w:right w:val="none" w:sz="0" w:space="0" w:color="auto"/>
          </w:divBdr>
        </w:div>
        <w:div w:id="211695783">
          <w:marLeft w:val="480"/>
          <w:marRight w:val="0"/>
          <w:marTop w:val="0"/>
          <w:marBottom w:val="0"/>
          <w:divBdr>
            <w:top w:val="none" w:sz="0" w:space="0" w:color="auto"/>
            <w:left w:val="none" w:sz="0" w:space="0" w:color="auto"/>
            <w:bottom w:val="none" w:sz="0" w:space="0" w:color="auto"/>
            <w:right w:val="none" w:sz="0" w:space="0" w:color="auto"/>
          </w:divBdr>
        </w:div>
        <w:div w:id="46538006">
          <w:marLeft w:val="480"/>
          <w:marRight w:val="0"/>
          <w:marTop w:val="0"/>
          <w:marBottom w:val="0"/>
          <w:divBdr>
            <w:top w:val="none" w:sz="0" w:space="0" w:color="auto"/>
            <w:left w:val="none" w:sz="0" w:space="0" w:color="auto"/>
            <w:bottom w:val="none" w:sz="0" w:space="0" w:color="auto"/>
            <w:right w:val="none" w:sz="0" w:space="0" w:color="auto"/>
          </w:divBdr>
        </w:div>
        <w:div w:id="1874073118">
          <w:marLeft w:val="480"/>
          <w:marRight w:val="0"/>
          <w:marTop w:val="0"/>
          <w:marBottom w:val="0"/>
          <w:divBdr>
            <w:top w:val="none" w:sz="0" w:space="0" w:color="auto"/>
            <w:left w:val="none" w:sz="0" w:space="0" w:color="auto"/>
            <w:bottom w:val="none" w:sz="0" w:space="0" w:color="auto"/>
            <w:right w:val="none" w:sz="0" w:space="0" w:color="auto"/>
          </w:divBdr>
        </w:div>
        <w:div w:id="410978326">
          <w:marLeft w:val="480"/>
          <w:marRight w:val="0"/>
          <w:marTop w:val="0"/>
          <w:marBottom w:val="0"/>
          <w:divBdr>
            <w:top w:val="none" w:sz="0" w:space="0" w:color="auto"/>
            <w:left w:val="none" w:sz="0" w:space="0" w:color="auto"/>
            <w:bottom w:val="none" w:sz="0" w:space="0" w:color="auto"/>
            <w:right w:val="none" w:sz="0" w:space="0" w:color="auto"/>
          </w:divBdr>
        </w:div>
        <w:div w:id="1296176116">
          <w:marLeft w:val="480"/>
          <w:marRight w:val="0"/>
          <w:marTop w:val="0"/>
          <w:marBottom w:val="0"/>
          <w:divBdr>
            <w:top w:val="none" w:sz="0" w:space="0" w:color="auto"/>
            <w:left w:val="none" w:sz="0" w:space="0" w:color="auto"/>
            <w:bottom w:val="none" w:sz="0" w:space="0" w:color="auto"/>
            <w:right w:val="none" w:sz="0" w:space="0" w:color="auto"/>
          </w:divBdr>
        </w:div>
        <w:div w:id="240414617">
          <w:marLeft w:val="480"/>
          <w:marRight w:val="0"/>
          <w:marTop w:val="0"/>
          <w:marBottom w:val="0"/>
          <w:divBdr>
            <w:top w:val="none" w:sz="0" w:space="0" w:color="auto"/>
            <w:left w:val="none" w:sz="0" w:space="0" w:color="auto"/>
            <w:bottom w:val="none" w:sz="0" w:space="0" w:color="auto"/>
            <w:right w:val="none" w:sz="0" w:space="0" w:color="auto"/>
          </w:divBdr>
        </w:div>
        <w:div w:id="1697270149">
          <w:marLeft w:val="480"/>
          <w:marRight w:val="0"/>
          <w:marTop w:val="0"/>
          <w:marBottom w:val="0"/>
          <w:divBdr>
            <w:top w:val="none" w:sz="0" w:space="0" w:color="auto"/>
            <w:left w:val="none" w:sz="0" w:space="0" w:color="auto"/>
            <w:bottom w:val="none" w:sz="0" w:space="0" w:color="auto"/>
            <w:right w:val="none" w:sz="0" w:space="0" w:color="auto"/>
          </w:divBdr>
        </w:div>
        <w:div w:id="353969651">
          <w:marLeft w:val="480"/>
          <w:marRight w:val="0"/>
          <w:marTop w:val="0"/>
          <w:marBottom w:val="0"/>
          <w:divBdr>
            <w:top w:val="none" w:sz="0" w:space="0" w:color="auto"/>
            <w:left w:val="none" w:sz="0" w:space="0" w:color="auto"/>
            <w:bottom w:val="none" w:sz="0" w:space="0" w:color="auto"/>
            <w:right w:val="none" w:sz="0" w:space="0" w:color="auto"/>
          </w:divBdr>
        </w:div>
        <w:div w:id="2095585454">
          <w:marLeft w:val="480"/>
          <w:marRight w:val="0"/>
          <w:marTop w:val="0"/>
          <w:marBottom w:val="0"/>
          <w:divBdr>
            <w:top w:val="none" w:sz="0" w:space="0" w:color="auto"/>
            <w:left w:val="none" w:sz="0" w:space="0" w:color="auto"/>
            <w:bottom w:val="none" w:sz="0" w:space="0" w:color="auto"/>
            <w:right w:val="none" w:sz="0" w:space="0" w:color="auto"/>
          </w:divBdr>
        </w:div>
        <w:div w:id="1793790157">
          <w:marLeft w:val="480"/>
          <w:marRight w:val="0"/>
          <w:marTop w:val="0"/>
          <w:marBottom w:val="0"/>
          <w:divBdr>
            <w:top w:val="none" w:sz="0" w:space="0" w:color="auto"/>
            <w:left w:val="none" w:sz="0" w:space="0" w:color="auto"/>
            <w:bottom w:val="none" w:sz="0" w:space="0" w:color="auto"/>
            <w:right w:val="none" w:sz="0" w:space="0" w:color="auto"/>
          </w:divBdr>
        </w:div>
        <w:div w:id="119765522">
          <w:marLeft w:val="480"/>
          <w:marRight w:val="0"/>
          <w:marTop w:val="0"/>
          <w:marBottom w:val="0"/>
          <w:divBdr>
            <w:top w:val="none" w:sz="0" w:space="0" w:color="auto"/>
            <w:left w:val="none" w:sz="0" w:space="0" w:color="auto"/>
            <w:bottom w:val="none" w:sz="0" w:space="0" w:color="auto"/>
            <w:right w:val="none" w:sz="0" w:space="0" w:color="auto"/>
          </w:divBdr>
        </w:div>
        <w:div w:id="505681178">
          <w:marLeft w:val="480"/>
          <w:marRight w:val="0"/>
          <w:marTop w:val="0"/>
          <w:marBottom w:val="0"/>
          <w:divBdr>
            <w:top w:val="none" w:sz="0" w:space="0" w:color="auto"/>
            <w:left w:val="none" w:sz="0" w:space="0" w:color="auto"/>
            <w:bottom w:val="none" w:sz="0" w:space="0" w:color="auto"/>
            <w:right w:val="none" w:sz="0" w:space="0" w:color="auto"/>
          </w:divBdr>
        </w:div>
        <w:div w:id="622468085">
          <w:marLeft w:val="480"/>
          <w:marRight w:val="0"/>
          <w:marTop w:val="0"/>
          <w:marBottom w:val="0"/>
          <w:divBdr>
            <w:top w:val="none" w:sz="0" w:space="0" w:color="auto"/>
            <w:left w:val="none" w:sz="0" w:space="0" w:color="auto"/>
            <w:bottom w:val="none" w:sz="0" w:space="0" w:color="auto"/>
            <w:right w:val="none" w:sz="0" w:space="0" w:color="auto"/>
          </w:divBdr>
        </w:div>
        <w:div w:id="544174926">
          <w:marLeft w:val="480"/>
          <w:marRight w:val="0"/>
          <w:marTop w:val="0"/>
          <w:marBottom w:val="0"/>
          <w:divBdr>
            <w:top w:val="none" w:sz="0" w:space="0" w:color="auto"/>
            <w:left w:val="none" w:sz="0" w:space="0" w:color="auto"/>
            <w:bottom w:val="none" w:sz="0" w:space="0" w:color="auto"/>
            <w:right w:val="none" w:sz="0" w:space="0" w:color="auto"/>
          </w:divBdr>
        </w:div>
        <w:div w:id="427195870">
          <w:marLeft w:val="480"/>
          <w:marRight w:val="0"/>
          <w:marTop w:val="0"/>
          <w:marBottom w:val="0"/>
          <w:divBdr>
            <w:top w:val="none" w:sz="0" w:space="0" w:color="auto"/>
            <w:left w:val="none" w:sz="0" w:space="0" w:color="auto"/>
            <w:bottom w:val="none" w:sz="0" w:space="0" w:color="auto"/>
            <w:right w:val="none" w:sz="0" w:space="0" w:color="auto"/>
          </w:divBdr>
        </w:div>
        <w:div w:id="1424257118">
          <w:marLeft w:val="480"/>
          <w:marRight w:val="0"/>
          <w:marTop w:val="0"/>
          <w:marBottom w:val="0"/>
          <w:divBdr>
            <w:top w:val="none" w:sz="0" w:space="0" w:color="auto"/>
            <w:left w:val="none" w:sz="0" w:space="0" w:color="auto"/>
            <w:bottom w:val="none" w:sz="0" w:space="0" w:color="auto"/>
            <w:right w:val="none" w:sz="0" w:space="0" w:color="auto"/>
          </w:divBdr>
        </w:div>
        <w:div w:id="2065330509">
          <w:marLeft w:val="480"/>
          <w:marRight w:val="0"/>
          <w:marTop w:val="0"/>
          <w:marBottom w:val="0"/>
          <w:divBdr>
            <w:top w:val="none" w:sz="0" w:space="0" w:color="auto"/>
            <w:left w:val="none" w:sz="0" w:space="0" w:color="auto"/>
            <w:bottom w:val="none" w:sz="0" w:space="0" w:color="auto"/>
            <w:right w:val="none" w:sz="0" w:space="0" w:color="auto"/>
          </w:divBdr>
        </w:div>
        <w:div w:id="1291519349">
          <w:marLeft w:val="480"/>
          <w:marRight w:val="0"/>
          <w:marTop w:val="0"/>
          <w:marBottom w:val="0"/>
          <w:divBdr>
            <w:top w:val="none" w:sz="0" w:space="0" w:color="auto"/>
            <w:left w:val="none" w:sz="0" w:space="0" w:color="auto"/>
            <w:bottom w:val="none" w:sz="0" w:space="0" w:color="auto"/>
            <w:right w:val="none" w:sz="0" w:space="0" w:color="auto"/>
          </w:divBdr>
        </w:div>
        <w:div w:id="1829830855">
          <w:marLeft w:val="480"/>
          <w:marRight w:val="0"/>
          <w:marTop w:val="0"/>
          <w:marBottom w:val="0"/>
          <w:divBdr>
            <w:top w:val="none" w:sz="0" w:space="0" w:color="auto"/>
            <w:left w:val="none" w:sz="0" w:space="0" w:color="auto"/>
            <w:bottom w:val="none" w:sz="0" w:space="0" w:color="auto"/>
            <w:right w:val="none" w:sz="0" w:space="0" w:color="auto"/>
          </w:divBdr>
        </w:div>
        <w:div w:id="1233852190">
          <w:marLeft w:val="480"/>
          <w:marRight w:val="0"/>
          <w:marTop w:val="0"/>
          <w:marBottom w:val="0"/>
          <w:divBdr>
            <w:top w:val="none" w:sz="0" w:space="0" w:color="auto"/>
            <w:left w:val="none" w:sz="0" w:space="0" w:color="auto"/>
            <w:bottom w:val="none" w:sz="0" w:space="0" w:color="auto"/>
            <w:right w:val="none" w:sz="0" w:space="0" w:color="auto"/>
          </w:divBdr>
        </w:div>
        <w:div w:id="1997146783">
          <w:marLeft w:val="480"/>
          <w:marRight w:val="0"/>
          <w:marTop w:val="0"/>
          <w:marBottom w:val="0"/>
          <w:divBdr>
            <w:top w:val="none" w:sz="0" w:space="0" w:color="auto"/>
            <w:left w:val="none" w:sz="0" w:space="0" w:color="auto"/>
            <w:bottom w:val="none" w:sz="0" w:space="0" w:color="auto"/>
            <w:right w:val="none" w:sz="0" w:space="0" w:color="auto"/>
          </w:divBdr>
        </w:div>
        <w:div w:id="88160953">
          <w:marLeft w:val="480"/>
          <w:marRight w:val="0"/>
          <w:marTop w:val="0"/>
          <w:marBottom w:val="0"/>
          <w:divBdr>
            <w:top w:val="none" w:sz="0" w:space="0" w:color="auto"/>
            <w:left w:val="none" w:sz="0" w:space="0" w:color="auto"/>
            <w:bottom w:val="none" w:sz="0" w:space="0" w:color="auto"/>
            <w:right w:val="none" w:sz="0" w:space="0" w:color="auto"/>
          </w:divBdr>
        </w:div>
        <w:div w:id="1435977166">
          <w:marLeft w:val="480"/>
          <w:marRight w:val="0"/>
          <w:marTop w:val="0"/>
          <w:marBottom w:val="0"/>
          <w:divBdr>
            <w:top w:val="none" w:sz="0" w:space="0" w:color="auto"/>
            <w:left w:val="none" w:sz="0" w:space="0" w:color="auto"/>
            <w:bottom w:val="none" w:sz="0" w:space="0" w:color="auto"/>
            <w:right w:val="none" w:sz="0" w:space="0" w:color="auto"/>
          </w:divBdr>
        </w:div>
        <w:div w:id="82802254">
          <w:marLeft w:val="480"/>
          <w:marRight w:val="0"/>
          <w:marTop w:val="0"/>
          <w:marBottom w:val="0"/>
          <w:divBdr>
            <w:top w:val="none" w:sz="0" w:space="0" w:color="auto"/>
            <w:left w:val="none" w:sz="0" w:space="0" w:color="auto"/>
            <w:bottom w:val="none" w:sz="0" w:space="0" w:color="auto"/>
            <w:right w:val="none" w:sz="0" w:space="0" w:color="auto"/>
          </w:divBdr>
        </w:div>
        <w:div w:id="707604482">
          <w:marLeft w:val="480"/>
          <w:marRight w:val="0"/>
          <w:marTop w:val="0"/>
          <w:marBottom w:val="0"/>
          <w:divBdr>
            <w:top w:val="none" w:sz="0" w:space="0" w:color="auto"/>
            <w:left w:val="none" w:sz="0" w:space="0" w:color="auto"/>
            <w:bottom w:val="none" w:sz="0" w:space="0" w:color="auto"/>
            <w:right w:val="none" w:sz="0" w:space="0" w:color="auto"/>
          </w:divBdr>
        </w:div>
        <w:div w:id="1334183065">
          <w:marLeft w:val="480"/>
          <w:marRight w:val="0"/>
          <w:marTop w:val="0"/>
          <w:marBottom w:val="0"/>
          <w:divBdr>
            <w:top w:val="none" w:sz="0" w:space="0" w:color="auto"/>
            <w:left w:val="none" w:sz="0" w:space="0" w:color="auto"/>
            <w:bottom w:val="none" w:sz="0" w:space="0" w:color="auto"/>
            <w:right w:val="none" w:sz="0" w:space="0" w:color="auto"/>
          </w:divBdr>
        </w:div>
        <w:div w:id="2085950403">
          <w:marLeft w:val="480"/>
          <w:marRight w:val="0"/>
          <w:marTop w:val="0"/>
          <w:marBottom w:val="0"/>
          <w:divBdr>
            <w:top w:val="none" w:sz="0" w:space="0" w:color="auto"/>
            <w:left w:val="none" w:sz="0" w:space="0" w:color="auto"/>
            <w:bottom w:val="none" w:sz="0" w:space="0" w:color="auto"/>
            <w:right w:val="none" w:sz="0" w:space="0" w:color="auto"/>
          </w:divBdr>
        </w:div>
        <w:div w:id="979992356">
          <w:marLeft w:val="480"/>
          <w:marRight w:val="0"/>
          <w:marTop w:val="0"/>
          <w:marBottom w:val="0"/>
          <w:divBdr>
            <w:top w:val="none" w:sz="0" w:space="0" w:color="auto"/>
            <w:left w:val="none" w:sz="0" w:space="0" w:color="auto"/>
            <w:bottom w:val="none" w:sz="0" w:space="0" w:color="auto"/>
            <w:right w:val="none" w:sz="0" w:space="0" w:color="auto"/>
          </w:divBdr>
        </w:div>
      </w:divsChild>
    </w:div>
    <w:div w:id="701443806">
      <w:bodyDiv w:val="1"/>
      <w:marLeft w:val="0"/>
      <w:marRight w:val="0"/>
      <w:marTop w:val="0"/>
      <w:marBottom w:val="0"/>
      <w:divBdr>
        <w:top w:val="none" w:sz="0" w:space="0" w:color="auto"/>
        <w:left w:val="none" w:sz="0" w:space="0" w:color="auto"/>
        <w:bottom w:val="none" w:sz="0" w:space="0" w:color="auto"/>
        <w:right w:val="none" w:sz="0" w:space="0" w:color="auto"/>
      </w:divBdr>
    </w:div>
    <w:div w:id="701974738">
      <w:bodyDiv w:val="1"/>
      <w:marLeft w:val="0"/>
      <w:marRight w:val="0"/>
      <w:marTop w:val="0"/>
      <w:marBottom w:val="0"/>
      <w:divBdr>
        <w:top w:val="none" w:sz="0" w:space="0" w:color="auto"/>
        <w:left w:val="none" w:sz="0" w:space="0" w:color="auto"/>
        <w:bottom w:val="none" w:sz="0" w:space="0" w:color="auto"/>
        <w:right w:val="none" w:sz="0" w:space="0" w:color="auto"/>
      </w:divBdr>
    </w:div>
    <w:div w:id="704334592">
      <w:bodyDiv w:val="1"/>
      <w:marLeft w:val="0"/>
      <w:marRight w:val="0"/>
      <w:marTop w:val="0"/>
      <w:marBottom w:val="0"/>
      <w:divBdr>
        <w:top w:val="none" w:sz="0" w:space="0" w:color="auto"/>
        <w:left w:val="none" w:sz="0" w:space="0" w:color="auto"/>
        <w:bottom w:val="none" w:sz="0" w:space="0" w:color="auto"/>
        <w:right w:val="none" w:sz="0" w:space="0" w:color="auto"/>
      </w:divBdr>
      <w:divsChild>
        <w:div w:id="1876116056">
          <w:marLeft w:val="480"/>
          <w:marRight w:val="0"/>
          <w:marTop w:val="0"/>
          <w:marBottom w:val="0"/>
          <w:divBdr>
            <w:top w:val="none" w:sz="0" w:space="0" w:color="auto"/>
            <w:left w:val="none" w:sz="0" w:space="0" w:color="auto"/>
            <w:bottom w:val="none" w:sz="0" w:space="0" w:color="auto"/>
            <w:right w:val="none" w:sz="0" w:space="0" w:color="auto"/>
          </w:divBdr>
        </w:div>
        <w:div w:id="1045180842">
          <w:marLeft w:val="480"/>
          <w:marRight w:val="0"/>
          <w:marTop w:val="0"/>
          <w:marBottom w:val="0"/>
          <w:divBdr>
            <w:top w:val="none" w:sz="0" w:space="0" w:color="auto"/>
            <w:left w:val="none" w:sz="0" w:space="0" w:color="auto"/>
            <w:bottom w:val="none" w:sz="0" w:space="0" w:color="auto"/>
            <w:right w:val="none" w:sz="0" w:space="0" w:color="auto"/>
          </w:divBdr>
        </w:div>
        <w:div w:id="1335917694">
          <w:marLeft w:val="480"/>
          <w:marRight w:val="0"/>
          <w:marTop w:val="0"/>
          <w:marBottom w:val="0"/>
          <w:divBdr>
            <w:top w:val="none" w:sz="0" w:space="0" w:color="auto"/>
            <w:left w:val="none" w:sz="0" w:space="0" w:color="auto"/>
            <w:bottom w:val="none" w:sz="0" w:space="0" w:color="auto"/>
            <w:right w:val="none" w:sz="0" w:space="0" w:color="auto"/>
          </w:divBdr>
        </w:div>
        <w:div w:id="159195965">
          <w:marLeft w:val="480"/>
          <w:marRight w:val="0"/>
          <w:marTop w:val="0"/>
          <w:marBottom w:val="0"/>
          <w:divBdr>
            <w:top w:val="none" w:sz="0" w:space="0" w:color="auto"/>
            <w:left w:val="none" w:sz="0" w:space="0" w:color="auto"/>
            <w:bottom w:val="none" w:sz="0" w:space="0" w:color="auto"/>
            <w:right w:val="none" w:sz="0" w:space="0" w:color="auto"/>
          </w:divBdr>
        </w:div>
        <w:div w:id="1882857375">
          <w:marLeft w:val="480"/>
          <w:marRight w:val="0"/>
          <w:marTop w:val="0"/>
          <w:marBottom w:val="0"/>
          <w:divBdr>
            <w:top w:val="none" w:sz="0" w:space="0" w:color="auto"/>
            <w:left w:val="none" w:sz="0" w:space="0" w:color="auto"/>
            <w:bottom w:val="none" w:sz="0" w:space="0" w:color="auto"/>
            <w:right w:val="none" w:sz="0" w:space="0" w:color="auto"/>
          </w:divBdr>
        </w:div>
        <w:div w:id="427392177">
          <w:marLeft w:val="480"/>
          <w:marRight w:val="0"/>
          <w:marTop w:val="0"/>
          <w:marBottom w:val="0"/>
          <w:divBdr>
            <w:top w:val="none" w:sz="0" w:space="0" w:color="auto"/>
            <w:left w:val="none" w:sz="0" w:space="0" w:color="auto"/>
            <w:bottom w:val="none" w:sz="0" w:space="0" w:color="auto"/>
            <w:right w:val="none" w:sz="0" w:space="0" w:color="auto"/>
          </w:divBdr>
        </w:div>
        <w:div w:id="837618697">
          <w:marLeft w:val="480"/>
          <w:marRight w:val="0"/>
          <w:marTop w:val="0"/>
          <w:marBottom w:val="0"/>
          <w:divBdr>
            <w:top w:val="none" w:sz="0" w:space="0" w:color="auto"/>
            <w:left w:val="none" w:sz="0" w:space="0" w:color="auto"/>
            <w:bottom w:val="none" w:sz="0" w:space="0" w:color="auto"/>
            <w:right w:val="none" w:sz="0" w:space="0" w:color="auto"/>
          </w:divBdr>
        </w:div>
        <w:div w:id="1050229050">
          <w:marLeft w:val="480"/>
          <w:marRight w:val="0"/>
          <w:marTop w:val="0"/>
          <w:marBottom w:val="0"/>
          <w:divBdr>
            <w:top w:val="none" w:sz="0" w:space="0" w:color="auto"/>
            <w:left w:val="none" w:sz="0" w:space="0" w:color="auto"/>
            <w:bottom w:val="none" w:sz="0" w:space="0" w:color="auto"/>
            <w:right w:val="none" w:sz="0" w:space="0" w:color="auto"/>
          </w:divBdr>
        </w:div>
        <w:div w:id="123237851">
          <w:marLeft w:val="480"/>
          <w:marRight w:val="0"/>
          <w:marTop w:val="0"/>
          <w:marBottom w:val="0"/>
          <w:divBdr>
            <w:top w:val="none" w:sz="0" w:space="0" w:color="auto"/>
            <w:left w:val="none" w:sz="0" w:space="0" w:color="auto"/>
            <w:bottom w:val="none" w:sz="0" w:space="0" w:color="auto"/>
            <w:right w:val="none" w:sz="0" w:space="0" w:color="auto"/>
          </w:divBdr>
        </w:div>
        <w:div w:id="1867864049">
          <w:marLeft w:val="480"/>
          <w:marRight w:val="0"/>
          <w:marTop w:val="0"/>
          <w:marBottom w:val="0"/>
          <w:divBdr>
            <w:top w:val="none" w:sz="0" w:space="0" w:color="auto"/>
            <w:left w:val="none" w:sz="0" w:space="0" w:color="auto"/>
            <w:bottom w:val="none" w:sz="0" w:space="0" w:color="auto"/>
            <w:right w:val="none" w:sz="0" w:space="0" w:color="auto"/>
          </w:divBdr>
        </w:div>
        <w:div w:id="1756123316">
          <w:marLeft w:val="480"/>
          <w:marRight w:val="0"/>
          <w:marTop w:val="0"/>
          <w:marBottom w:val="0"/>
          <w:divBdr>
            <w:top w:val="none" w:sz="0" w:space="0" w:color="auto"/>
            <w:left w:val="none" w:sz="0" w:space="0" w:color="auto"/>
            <w:bottom w:val="none" w:sz="0" w:space="0" w:color="auto"/>
            <w:right w:val="none" w:sz="0" w:space="0" w:color="auto"/>
          </w:divBdr>
        </w:div>
        <w:div w:id="824973168">
          <w:marLeft w:val="480"/>
          <w:marRight w:val="0"/>
          <w:marTop w:val="0"/>
          <w:marBottom w:val="0"/>
          <w:divBdr>
            <w:top w:val="none" w:sz="0" w:space="0" w:color="auto"/>
            <w:left w:val="none" w:sz="0" w:space="0" w:color="auto"/>
            <w:bottom w:val="none" w:sz="0" w:space="0" w:color="auto"/>
            <w:right w:val="none" w:sz="0" w:space="0" w:color="auto"/>
          </w:divBdr>
        </w:div>
        <w:div w:id="918179512">
          <w:marLeft w:val="480"/>
          <w:marRight w:val="0"/>
          <w:marTop w:val="0"/>
          <w:marBottom w:val="0"/>
          <w:divBdr>
            <w:top w:val="none" w:sz="0" w:space="0" w:color="auto"/>
            <w:left w:val="none" w:sz="0" w:space="0" w:color="auto"/>
            <w:bottom w:val="none" w:sz="0" w:space="0" w:color="auto"/>
            <w:right w:val="none" w:sz="0" w:space="0" w:color="auto"/>
          </w:divBdr>
        </w:div>
        <w:div w:id="191039158">
          <w:marLeft w:val="480"/>
          <w:marRight w:val="0"/>
          <w:marTop w:val="0"/>
          <w:marBottom w:val="0"/>
          <w:divBdr>
            <w:top w:val="none" w:sz="0" w:space="0" w:color="auto"/>
            <w:left w:val="none" w:sz="0" w:space="0" w:color="auto"/>
            <w:bottom w:val="none" w:sz="0" w:space="0" w:color="auto"/>
            <w:right w:val="none" w:sz="0" w:space="0" w:color="auto"/>
          </w:divBdr>
        </w:div>
        <w:div w:id="179046803">
          <w:marLeft w:val="480"/>
          <w:marRight w:val="0"/>
          <w:marTop w:val="0"/>
          <w:marBottom w:val="0"/>
          <w:divBdr>
            <w:top w:val="none" w:sz="0" w:space="0" w:color="auto"/>
            <w:left w:val="none" w:sz="0" w:space="0" w:color="auto"/>
            <w:bottom w:val="none" w:sz="0" w:space="0" w:color="auto"/>
            <w:right w:val="none" w:sz="0" w:space="0" w:color="auto"/>
          </w:divBdr>
        </w:div>
        <w:div w:id="1389262057">
          <w:marLeft w:val="480"/>
          <w:marRight w:val="0"/>
          <w:marTop w:val="0"/>
          <w:marBottom w:val="0"/>
          <w:divBdr>
            <w:top w:val="none" w:sz="0" w:space="0" w:color="auto"/>
            <w:left w:val="none" w:sz="0" w:space="0" w:color="auto"/>
            <w:bottom w:val="none" w:sz="0" w:space="0" w:color="auto"/>
            <w:right w:val="none" w:sz="0" w:space="0" w:color="auto"/>
          </w:divBdr>
        </w:div>
        <w:div w:id="872304735">
          <w:marLeft w:val="480"/>
          <w:marRight w:val="0"/>
          <w:marTop w:val="0"/>
          <w:marBottom w:val="0"/>
          <w:divBdr>
            <w:top w:val="none" w:sz="0" w:space="0" w:color="auto"/>
            <w:left w:val="none" w:sz="0" w:space="0" w:color="auto"/>
            <w:bottom w:val="none" w:sz="0" w:space="0" w:color="auto"/>
            <w:right w:val="none" w:sz="0" w:space="0" w:color="auto"/>
          </w:divBdr>
        </w:div>
        <w:div w:id="2083410414">
          <w:marLeft w:val="480"/>
          <w:marRight w:val="0"/>
          <w:marTop w:val="0"/>
          <w:marBottom w:val="0"/>
          <w:divBdr>
            <w:top w:val="none" w:sz="0" w:space="0" w:color="auto"/>
            <w:left w:val="none" w:sz="0" w:space="0" w:color="auto"/>
            <w:bottom w:val="none" w:sz="0" w:space="0" w:color="auto"/>
            <w:right w:val="none" w:sz="0" w:space="0" w:color="auto"/>
          </w:divBdr>
        </w:div>
      </w:divsChild>
    </w:div>
    <w:div w:id="707874099">
      <w:bodyDiv w:val="1"/>
      <w:marLeft w:val="0"/>
      <w:marRight w:val="0"/>
      <w:marTop w:val="0"/>
      <w:marBottom w:val="0"/>
      <w:divBdr>
        <w:top w:val="none" w:sz="0" w:space="0" w:color="auto"/>
        <w:left w:val="none" w:sz="0" w:space="0" w:color="auto"/>
        <w:bottom w:val="none" w:sz="0" w:space="0" w:color="auto"/>
        <w:right w:val="none" w:sz="0" w:space="0" w:color="auto"/>
      </w:divBdr>
      <w:divsChild>
        <w:div w:id="1766731967">
          <w:marLeft w:val="480"/>
          <w:marRight w:val="0"/>
          <w:marTop w:val="0"/>
          <w:marBottom w:val="0"/>
          <w:divBdr>
            <w:top w:val="none" w:sz="0" w:space="0" w:color="auto"/>
            <w:left w:val="none" w:sz="0" w:space="0" w:color="auto"/>
            <w:bottom w:val="none" w:sz="0" w:space="0" w:color="auto"/>
            <w:right w:val="none" w:sz="0" w:space="0" w:color="auto"/>
          </w:divBdr>
        </w:div>
        <w:div w:id="800028192">
          <w:marLeft w:val="480"/>
          <w:marRight w:val="0"/>
          <w:marTop w:val="0"/>
          <w:marBottom w:val="0"/>
          <w:divBdr>
            <w:top w:val="none" w:sz="0" w:space="0" w:color="auto"/>
            <w:left w:val="none" w:sz="0" w:space="0" w:color="auto"/>
            <w:bottom w:val="none" w:sz="0" w:space="0" w:color="auto"/>
            <w:right w:val="none" w:sz="0" w:space="0" w:color="auto"/>
          </w:divBdr>
        </w:div>
        <w:div w:id="1199659820">
          <w:marLeft w:val="480"/>
          <w:marRight w:val="0"/>
          <w:marTop w:val="0"/>
          <w:marBottom w:val="0"/>
          <w:divBdr>
            <w:top w:val="none" w:sz="0" w:space="0" w:color="auto"/>
            <w:left w:val="none" w:sz="0" w:space="0" w:color="auto"/>
            <w:bottom w:val="none" w:sz="0" w:space="0" w:color="auto"/>
            <w:right w:val="none" w:sz="0" w:space="0" w:color="auto"/>
          </w:divBdr>
        </w:div>
        <w:div w:id="1375472120">
          <w:marLeft w:val="480"/>
          <w:marRight w:val="0"/>
          <w:marTop w:val="0"/>
          <w:marBottom w:val="0"/>
          <w:divBdr>
            <w:top w:val="none" w:sz="0" w:space="0" w:color="auto"/>
            <w:left w:val="none" w:sz="0" w:space="0" w:color="auto"/>
            <w:bottom w:val="none" w:sz="0" w:space="0" w:color="auto"/>
            <w:right w:val="none" w:sz="0" w:space="0" w:color="auto"/>
          </w:divBdr>
        </w:div>
        <w:div w:id="1798185824">
          <w:marLeft w:val="480"/>
          <w:marRight w:val="0"/>
          <w:marTop w:val="0"/>
          <w:marBottom w:val="0"/>
          <w:divBdr>
            <w:top w:val="none" w:sz="0" w:space="0" w:color="auto"/>
            <w:left w:val="none" w:sz="0" w:space="0" w:color="auto"/>
            <w:bottom w:val="none" w:sz="0" w:space="0" w:color="auto"/>
            <w:right w:val="none" w:sz="0" w:space="0" w:color="auto"/>
          </w:divBdr>
        </w:div>
        <w:div w:id="801507696">
          <w:marLeft w:val="480"/>
          <w:marRight w:val="0"/>
          <w:marTop w:val="0"/>
          <w:marBottom w:val="0"/>
          <w:divBdr>
            <w:top w:val="none" w:sz="0" w:space="0" w:color="auto"/>
            <w:left w:val="none" w:sz="0" w:space="0" w:color="auto"/>
            <w:bottom w:val="none" w:sz="0" w:space="0" w:color="auto"/>
            <w:right w:val="none" w:sz="0" w:space="0" w:color="auto"/>
          </w:divBdr>
        </w:div>
        <w:div w:id="725645300">
          <w:marLeft w:val="480"/>
          <w:marRight w:val="0"/>
          <w:marTop w:val="0"/>
          <w:marBottom w:val="0"/>
          <w:divBdr>
            <w:top w:val="none" w:sz="0" w:space="0" w:color="auto"/>
            <w:left w:val="none" w:sz="0" w:space="0" w:color="auto"/>
            <w:bottom w:val="none" w:sz="0" w:space="0" w:color="auto"/>
            <w:right w:val="none" w:sz="0" w:space="0" w:color="auto"/>
          </w:divBdr>
        </w:div>
        <w:div w:id="95910359">
          <w:marLeft w:val="480"/>
          <w:marRight w:val="0"/>
          <w:marTop w:val="0"/>
          <w:marBottom w:val="0"/>
          <w:divBdr>
            <w:top w:val="none" w:sz="0" w:space="0" w:color="auto"/>
            <w:left w:val="none" w:sz="0" w:space="0" w:color="auto"/>
            <w:bottom w:val="none" w:sz="0" w:space="0" w:color="auto"/>
            <w:right w:val="none" w:sz="0" w:space="0" w:color="auto"/>
          </w:divBdr>
        </w:div>
        <w:div w:id="1699433481">
          <w:marLeft w:val="480"/>
          <w:marRight w:val="0"/>
          <w:marTop w:val="0"/>
          <w:marBottom w:val="0"/>
          <w:divBdr>
            <w:top w:val="none" w:sz="0" w:space="0" w:color="auto"/>
            <w:left w:val="none" w:sz="0" w:space="0" w:color="auto"/>
            <w:bottom w:val="none" w:sz="0" w:space="0" w:color="auto"/>
            <w:right w:val="none" w:sz="0" w:space="0" w:color="auto"/>
          </w:divBdr>
        </w:div>
        <w:div w:id="297491987">
          <w:marLeft w:val="480"/>
          <w:marRight w:val="0"/>
          <w:marTop w:val="0"/>
          <w:marBottom w:val="0"/>
          <w:divBdr>
            <w:top w:val="none" w:sz="0" w:space="0" w:color="auto"/>
            <w:left w:val="none" w:sz="0" w:space="0" w:color="auto"/>
            <w:bottom w:val="none" w:sz="0" w:space="0" w:color="auto"/>
            <w:right w:val="none" w:sz="0" w:space="0" w:color="auto"/>
          </w:divBdr>
        </w:div>
        <w:div w:id="390155020">
          <w:marLeft w:val="480"/>
          <w:marRight w:val="0"/>
          <w:marTop w:val="0"/>
          <w:marBottom w:val="0"/>
          <w:divBdr>
            <w:top w:val="none" w:sz="0" w:space="0" w:color="auto"/>
            <w:left w:val="none" w:sz="0" w:space="0" w:color="auto"/>
            <w:bottom w:val="none" w:sz="0" w:space="0" w:color="auto"/>
            <w:right w:val="none" w:sz="0" w:space="0" w:color="auto"/>
          </w:divBdr>
        </w:div>
      </w:divsChild>
    </w:div>
    <w:div w:id="715082018">
      <w:bodyDiv w:val="1"/>
      <w:marLeft w:val="0"/>
      <w:marRight w:val="0"/>
      <w:marTop w:val="0"/>
      <w:marBottom w:val="0"/>
      <w:divBdr>
        <w:top w:val="none" w:sz="0" w:space="0" w:color="auto"/>
        <w:left w:val="none" w:sz="0" w:space="0" w:color="auto"/>
        <w:bottom w:val="none" w:sz="0" w:space="0" w:color="auto"/>
        <w:right w:val="none" w:sz="0" w:space="0" w:color="auto"/>
      </w:divBdr>
    </w:div>
    <w:div w:id="717126385">
      <w:bodyDiv w:val="1"/>
      <w:marLeft w:val="0"/>
      <w:marRight w:val="0"/>
      <w:marTop w:val="0"/>
      <w:marBottom w:val="0"/>
      <w:divBdr>
        <w:top w:val="none" w:sz="0" w:space="0" w:color="auto"/>
        <w:left w:val="none" w:sz="0" w:space="0" w:color="auto"/>
        <w:bottom w:val="none" w:sz="0" w:space="0" w:color="auto"/>
        <w:right w:val="none" w:sz="0" w:space="0" w:color="auto"/>
      </w:divBdr>
    </w:div>
    <w:div w:id="719786998">
      <w:bodyDiv w:val="1"/>
      <w:marLeft w:val="0"/>
      <w:marRight w:val="0"/>
      <w:marTop w:val="0"/>
      <w:marBottom w:val="0"/>
      <w:divBdr>
        <w:top w:val="none" w:sz="0" w:space="0" w:color="auto"/>
        <w:left w:val="none" w:sz="0" w:space="0" w:color="auto"/>
        <w:bottom w:val="none" w:sz="0" w:space="0" w:color="auto"/>
        <w:right w:val="none" w:sz="0" w:space="0" w:color="auto"/>
      </w:divBdr>
    </w:div>
    <w:div w:id="721832558">
      <w:bodyDiv w:val="1"/>
      <w:marLeft w:val="0"/>
      <w:marRight w:val="0"/>
      <w:marTop w:val="0"/>
      <w:marBottom w:val="0"/>
      <w:divBdr>
        <w:top w:val="none" w:sz="0" w:space="0" w:color="auto"/>
        <w:left w:val="none" w:sz="0" w:space="0" w:color="auto"/>
        <w:bottom w:val="none" w:sz="0" w:space="0" w:color="auto"/>
        <w:right w:val="none" w:sz="0" w:space="0" w:color="auto"/>
      </w:divBdr>
    </w:div>
    <w:div w:id="725103864">
      <w:bodyDiv w:val="1"/>
      <w:marLeft w:val="0"/>
      <w:marRight w:val="0"/>
      <w:marTop w:val="0"/>
      <w:marBottom w:val="0"/>
      <w:divBdr>
        <w:top w:val="none" w:sz="0" w:space="0" w:color="auto"/>
        <w:left w:val="none" w:sz="0" w:space="0" w:color="auto"/>
        <w:bottom w:val="none" w:sz="0" w:space="0" w:color="auto"/>
        <w:right w:val="none" w:sz="0" w:space="0" w:color="auto"/>
      </w:divBdr>
    </w:div>
    <w:div w:id="731319721">
      <w:bodyDiv w:val="1"/>
      <w:marLeft w:val="0"/>
      <w:marRight w:val="0"/>
      <w:marTop w:val="0"/>
      <w:marBottom w:val="0"/>
      <w:divBdr>
        <w:top w:val="none" w:sz="0" w:space="0" w:color="auto"/>
        <w:left w:val="none" w:sz="0" w:space="0" w:color="auto"/>
        <w:bottom w:val="none" w:sz="0" w:space="0" w:color="auto"/>
        <w:right w:val="none" w:sz="0" w:space="0" w:color="auto"/>
      </w:divBdr>
    </w:div>
    <w:div w:id="731393468">
      <w:bodyDiv w:val="1"/>
      <w:marLeft w:val="0"/>
      <w:marRight w:val="0"/>
      <w:marTop w:val="0"/>
      <w:marBottom w:val="0"/>
      <w:divBdr>
        <w:top w:val="none" w:sz="0" w:space="0" w:color="auto"/>
        <w:left w:val="none" w:sz="0" w:space="0" w:color="auto"/>
        <w:bottom w:val="none" w:sz="0" w:space="0" w:color="auto"/>
        <w:right w:val="none" w:sz="0" w:space="0" w:color="auto"/>
      </w:divBdr>
      <w:divsChild>
        <w:div w:id="1985549738">
          <w:marLeft w:val="480"/>
          <w:marRight w:val="0"/>
          <w:marTop w:val="0"/>
          <w:marBottom w:val="0"/>
          <w:divBdr>
            <w:top w:val="none" w:sz="0" w:space="0" w:color="auto"/>
            <w:left w:val="none" w:sz="0" w:space="0" w:color="auto"/>
            <w:bottom w:val="none" w:sz="0" w:space="0" w:color="auto"/>
            <w:right w:val="none" w:sz="0" w:space="0" w:color="auto"/>
          </w:divBdr>
        </w:div>
        <w:div w:id="843401418">
          <w:marLeft w:val="480"/>
          <w:marRight w:val="0"/>
          <w:marTop w:val="0"/>
          <w:marBottom w:val="0"/>
          <w:divBdr>
            <w:top w:val="none" w:sz="0" w:space="0" w:color="auto"/>
            <w:left w:val="none" w:sz="0" w:space="0" w:color="auto"/>
            <w:bottom w:val="none" w:sz="0" w:space="0" w:color="auto"/>
            <w:right w:val="none" w:sz="0" w:space="0" w:color="auto"/>
          </w:divBdr>
        </w:div>
        <w:div w:id="369771658">
          <w:marLeft w:val="480"/>
          <w:marRight w:val="0"/>
          <w:marTop w:val="0"/>
          <w:marBottom w:val="0"/>
          <w:divBdr>
            <w:top w:val="none" w:sz="0" w:space="0" w:color="auto"/>
            <w:left w:val="none" w:sz="0" w:space="0" w:color="auto"/>
            <w:bottom w:val="none" w:sz="0" w:space="0" w:color="auto"/>
            <w:right w:val="none" w:sz="0" w:space="0" w:color="auto"/>
          </w:divBdr>
        </w:div>
        <w:div w:id="1938057777">
          <w:marLeft w:val="480"/>
          <w:marRight w:val="0"/>
          <w:marTop w:val="0"/>
          <w:marBottom w:val="0"/>
          <w:divBdr>
            <w:top w:val="none" w:sz="0" w:space="0" w:color="auto"/>
            <w:left w:val="none" w:sz="0" w:space="0" w:color="auto"/>
            <w:bottom w:val="none" w:sz="0" w:space="0" w:color="auto"/>
            <w:right w:val="none" w:sz="0" w:space="0" w:color="auto"/>
          </w:divBdr>
        </w:div>
        <w:div w:id="2001226088">
          <w:marLeft w:val="480"/>
          <w:marRight w:val="0"/>
          <w:marTop w:val="0"/>
          <w:marBottom w:val="0"/>
          <w:divBdr>
            <w:top w:val="none" w:sz="0" w:space="0" w:color="auto"/>
            <w:left w:val="none" w:sz="0" w:space="0" w:color="auto"/>
            <w:bottom w:val="none" w:sz="0" w:space="0" w:color="auto"/>
            <w:right w:val="none" w:sz="0" w:space="0" w:color="auto"/>
          </w:divBdr>
        </w:div>
        <w:div w:id="1025519567">
          <w:marLeft w:val="480"/>
          <w:marRight w:val="0"/>
          <w:marTop w:val="0"/>
          <w:marBottom w:val="0"/>
          <w:divBdr>
            <w:top w:val="none" w:sz="0" w:space="0" w:color="auto"/>
            <w:left w:val="none" w:sz="0" w:space="0" w:color="auto"/>
            <w:bottom w:val="none" w:sz="0" w:space="0" w:color="auto"/>
            <w:right w:val="none" w:sz="0" w:space="0" w:color="auto"/>
          </w:divBdr>
        </w:div>
        <w:div w:id="1010335011">
          <w:marLeft w:val="480"/>
          <w:marRight w:val="0"/>
          <w:marTop w:val="0"/>
          <w:marBottom w:val="0"/>
          <w:divBdr>
            <w:top w:val="none" w:sz="0" w:space="0" w:color="auto"/>
            <w:left w:val="none" w:sz="0" w:space="0" w:color="auto"/>
            <w:bottom w:val="none" w:sz="0" w:space="0" w:color="auto"/>
            <w:right w:val="none" w:sz="0" w:space="0" w:color="auto"/>
          </w:divBdr>
        </w:div>
        <w:div w:id="1596091293">
          <w:marLeft w:val="480"/>
          <w:marRight w:val="0"/>
          <w:marTop w:val="0"/>
          <w:marBottom w:val="0"/>
          <w:divBdr>
            <w:top w:val="none" w:sz="0" w:space="0" w:color="auto"/>
            <w:left w:val="none" w:sz="0" w:space="0" w:color="auto"/>
            <w:bottom w:val="none" w:sz="0" w:space="0" w:color="auto"/>
            <w:right w:val="none" w:sz="0" w:space="0" w:color="auto"/>
          </w:divBdr>
        </w:div>
        <w:div w:id="44720967">
          <w:marLeft w:val="480"/>
          <w:marRight w:val="0"/>
          <w:marTop w:val="0"/>
          <w:marBottom w:val="0"/>
          <w:divBdr>
            <w:top w:val="none" w:sz="0" w:space="0" w:color="auto"/>
            <w:left w:val="none" w:sz="0" w:space="0" w:color="auto"/>
            <w:bottom w:val="none" w:sz="0" w:space="0" w:color="auto"/>
            <w:right w:val="none" w:sz="0" w:space="0" w:color="auto"/>
          </w:divBdr>
        </w:div>
        <w:div w:id="1234975378">
          <w:marLeft w:val="480"/>
          <w:marRight w:val="0"/>
          <w:marTop w:val="0"/>
          <w:marBottom w:val="0"/>
          <w:divBdr>
            <w:top w:val="none" w:sz="0" w:space="0" w:color="auto"/>
            <w:left w:val="none" w:sz="0" w:space="0" w:color="auto"/>
            <w:bottom w:val="none" w:sz="0" w:space="0" w:color="auto"/>
            <w:right w:val="none" w:sz="0" w:space="0" w:color="auto"/>
          </w:divBdr>
        </w:div>
        <w:div w:id="357894189">
          <w:marLeft w:val="480"/>
          <w:marRight w:val="0"/>
          <w:marTop w:val="0"/>
          <w:marBottom w:val="0"/>
          <w:divBdr>
            <w:top w:val="none" w:sz="0" w:space="0" w:color="auto"/>
            <w:left w:val="none" w:sz="0" w:space="0" w:color="auto"/>
            <w:bottom w:val="none" w:sz="0" w:space="0" w:color="auto"/>
            <w:right w:val="none" w:sz="0" w:space="0" w:color="auto"/>
          </w:divBdr>
        </w:div>
      </w:divsChild>
    </w:div>
    <w:div w:id="734813508">
      <w:bodyDiv w:val="1"/>
      <w:marLeft w:val="0"/>
      <w:marRight w:val="0"/>
      <w:marTop w:val="0"/>
      <w:marBottom w:val="0"/>
      <w:divBdr>
        <w:top w:val="none" w:sz="0" w:space="0" w:color="auto"/>
        <w:left w:val="none" w:sz="0" w:space="0" w:color="auto"/>
        <w:bottom w:val="none" w:sz="0" w:space="0" w:color="auto"/>
        <w:right w:val="none" w:sz="0" w:space="0" w:color="auto"/>
      </w:divBdr>
    </w:div>
    <w:div w:id="739866533">
      <w:bodyDiv w:val="1"/>
      <w:marLeft w:val="0"/>
      <w:marRight w:val="0"/>
      <w:marTop w:val="0"/>
      <w:marBottom w:val="0"/>
      <w:divBdr>
        <w:top w:val="none" w:sz="0" w:space="0" w:color="auto"/>
        <w:left w:val="none" w:sz="0" w:space="0" w:color="auto"/>
        <w:bottom w:val="none" w:sz="0" w:space="0" w:color="auto"/>
        <w:right w:val="none" w:sz="0" w:space="0" w:color="auto"/>
      </w:divBdr>
    </w:div>
    <w:div w:id="741299433">
      <w:bodyDiv w:val="1"/>
      <w:marLeft w:val="0"/>
      <w:marRight w:val="0"/>
      <w:marTop w:val="0"/>
      <w:marBottom w:val="0"/>
      <w:divBdr>
        <w:top w:val="none" w:sz="0" w:space="0" w:color="auto"/>
        <w:left w:val="none" w:sz="0" w:space="0" w:color="auto"/>
        <w:bottom w:val="none" w:sz="0" w:space="0" w:color="auto"/>
        <w:right w:val="none" w:sz="0" w:space="0" w:color="auto"/>
      </w:divBdr>
    </w:div>
    <w:div w:id="741677026">
      <w:bodyDiv w:val="1"/>
      <w:marLeft w:val="0"/>
      <w:marRight w:val="0"/>
      <w:marTop w:val="0"/>
      <w:marBottom w:val="0"/>
      <w:divBdr>
        <w:top w:val="none" w:sz="0" w:space="0" w:color="auto"/>
        <w:left w:val="none" w:sz="0" w:space="0" w:color="auto"/>
        <w:bottom w:val="none" w:sz="0" w:space="0" w:color="auto"/>
        <w:right w:val="none" w:sz="0" w:space="0" w:color="auto"/>
      </w:divBdr>
      <w:divsChild>
        <w:div w:id="1792435639">
          <w:marLeft w:val="480"/>
          <w:marRight w:val="0"/>
          <w:marTop w:val="0"/>
          <w:marBottom w:val="0"/>
          <w:divBdr>
            <w:top w:val="none" w:sz="0" w:space="0" w:color="auto"/>
            <w:left w:val="none" w:sz="0" w:space="0" w:color="auto"/>
            <w:bottom w:val="none" w:sz="0" w:space="0" w:color="auto"/>
            <w:right w:val="none" w:sz="0" w:space="0" w:color="auto"/>
          </w:divBdr>
        </w:div>
        <w:div w:id="1323969718">
          <w:marLeft w:val="480"/>
          <w:marRight w:val="0"/>
          <w:marTop w:val="0"/>
          <w:marBottom w:val="0"/>
          <w:divBdr>
            <w:top w:val="none" w:sz="0" w:space="0" w:color="auto"/>
            <w:left w:val="none" w:sz="0" w:space="0" w:color="auto"/>
            <w:bottom w:val="none" w:sz="0" w:space="0" w:color="auto"/>
            <w:right w:val="none" w:sz="0" w:space="0" w:color="auto"/>
          </w:divBdr>
        </w:div>
        <w:div w:id="1717968732">
          <w:marLeft w:val="480"/>
          <w:marRight w:val="0"/>
          <w:marTop w:val="0"/>
          <w:marBottom w:val="0"/>
          <w:divBdr>
            <w:top w:val="none" w:sz="0" w:space="0" w:color="auto"/>
            <w:left w:val="none" w:sz="0" w:space="0" w:color="auto"/>
            <w:bottom w:val="none" w:sz="0" w:space="0" w:color="auto"/>
            <w:right w:val="none" w:sz="0" w:space="0" w:color="auto"/>
          </w:divBdr>
        </w:div>
        <w:div w:id="211700827">
          <w:marLeft w:val="480"/>
          <w:marRight w:val="0"/>
          <w:marTop w:val="0"/>
          <w:marBottom w:val="0"/>
          <w:divBdr>
            <w:top w:val="none" w:sz="0" w:space="0" w:color="auto"/>
            <w:left w:val="none" w:sz="0" w:space="0" w:color="auto"/>
            <w:bottom w:val="none" w:sz="0" w:space="0" w:color="auto"/>
            <w:right w:val="none" w:sz="0" w:space="0" w:color="auto"/>
          </w:divBdr>
        </w:div>
        <w:div w:id="1534421146">
          <w:marLeft w:val="480"/>
          <w:marRight w:val="0"/>
          <w:marTop w:val="0"/>
          <w:marBottom w:val="0"/>
          <w:divBdr>
            <w:top w:val="none" w:sz="0" w:space="0" w:color="auto"/>
            <w:left w:val="none" w:sz="0" w:space="0" w:color="auto"/>
            <w:bottom w:val="none" w:sz="0" w:space="0" w:color="auto"/>
            <w:right w:val="none" w:sz="0" w:space="0" w:color="auto"/>
          </w:divBdr>
        </w:div>
        <w:div w:id="146822399">
          <w:marLeft w:val="480"/>
          <w:marRight w:val="0"/>
          <w:marTop w:val="0"/>
          <w:marBottom w:val="0"/>
          <w:divBdr>
            <w:top w:val="none" w:sz="0" w:space="0" w:color="auto"/>
            <w:left w:val="none" w:sz="0" w:space="0" w:color="auto"/>
            <w:bottom w:val="none" w:sz="0" w:space="0" w:color="auto"/>
            <w:right w:val="none" w:sz="0" w:space="0" w:color="auto"/>
          </w:divBdr>
        </w:div>
        <w:div w:id="1383139068">
          <w:marLeft w:val="480"/>
          <w:marRight w:val="0"/>
          <w:marTop w:val="0"/>
          <w:marBottom w:val="0"/>
          <w:divBdr>
            <w:top w:val="none" w:sz="0" w:space="0" w:color="auto"/>
            <w:left w:val="none" w:sz="0" w:space="0" w:color="auto"/>
            <w:bottom w:val="none" w:sz="0" w:space="0" w:color="auto"/>
            <w:right w:val="none" w:sz="0" w:space="0" w:color="auto"/>
          </w:divBdr>
        </w:div>
        <w:div w:id="131337500">
          <w:marLeft w:val="480"/>
          <w:marRight w:val="0"/>
          <w:marTop w:val="0"/>
          <w:marBottom w:val="0"/>
          <w:divBdr>
            <w:top w:val="none" w:sz="0" w:space="0" w:color="auto"/>
            <w:left w:val="none" w:sz="0" w:space="0" w:color="auto"/>
            <w:bottom w:val="none" w:sz="0" w:space="0" w:color="auto"/>
            <w:right w:val="none" w:sz="0" w:space="0" w:color="auto"/>
          </w:divBdr>
        </w:div>
        <w:div w:id="1943948701">
          <w:marLeft w:val="480"/>
          <w:marRight w:val="0"/>
          <w:marTop w:val="0"/>
          <w:marBottom w:val="0"/>
          <w:divBdr>
            <w:top w:val="none" w:sz="0" w:space="0" w:color="auto"/>
            <w:left w:val="none" w:sz="0" w:space="0" w:color="auto"/>
            <w:bottom w:val="none" w:sz="0" w:space="0" w:color="auto"/>
            <w:right w:val="none" w:sz="0" w:space="0" w:color="auto"/>
          </w:divBdr>
        </w:div>
        <w:div w:id="495651888">
          <w:marLeft w:val="480"/>
          <w:marRight w:val="0"/>
          <w:marTop w:val="0"/>
          <w:marBottom w:val="0"/>
          <w:divBdr>
            <w:top w:val="none" w:sz="0" w:space="0" w:color="auto"/>
            <w:left w:val="none" w:sz="0" w:space="0" w:color="auto"/>
            <w:bottom w:val="none" w:sz="0" w:space="0" w:color="auto"/>
            <w:right w:val="none" w:sz="0" w:space="0" w:color="auto"/>
          </w:divBdr>
        </w:div>
        <w:div w:id="407777265">
          <w:marLeft w:val="480"/>
          <w:marRight w:val="0"/>
          <w:marTop w:val="0"/>
          <w:marBottom w:val="0"/>
          <w:divBdr>
            <w:top w:val="none" w:sz="0" w:space="0" w:color="auto"/>
            <w:left w:val="none" w:sz="0" w:space="0" w:color="auto"/>
            <w:bottom w:val="none" w:sz="0" w:space="0" w:color="auto"/>
            <w:right w:val="none" w:sz="0" w:space="0" w:color="auto"/>
          </w:divBdr>
        </w:div>
        <w:div w:id="1047535252">
          <w:marLeft w:val="480"/>
          <w:marRight w:val="0"/>
          <w:marTop w:val="0"/>
          <w:marBottom w:val="0"/>
          <w:divBdr>
            <w:top w:val="none" w:sz="0" w:space="0" w:color="auto"/>
            <w:left w:val="none" w:sz="0" w:space="0" w:color="auto"/>
            <w:bottom w:val="none" w:sz="0" w:space="0" w:color="auto"/>
            <w:right w:val="none" w:sz="0" w:space="0" w:color="auto"/>
          </w:divBdr>
        </w:div>
        <w:div w:id="682322074">
          <w:marLeft w:val="480"/>
          <w:marRight w:val="0"/>
          <w:marTop w:val="0"/>
          <w:marBottom w:val="0"/>
          <w:divBdr>
            <w:top w:val="none" w:sz="0" w:space="0" w:color="auto"/>
            <w:left w:val="none" w:sz="0" w:space="0" w:color="auto"/>
            <w:bottom w:val="none" w:sz="0" w:space="0" w:color="auto"/>
            <w:right w:val="none" w:sz="0" w:space="0" w:color="auto"/>
          </w:divBdr>
        </w:div>
        <w:div w:id="103429043">
          <w:marLeft w:val="480"/>
          <w:marRight w:val="0"/>
          <w:marTop w:val="0"/>
          <w:marBottom w:val="0"/>
          <w:divBdr>
            <w:top w:val="none" w:sz="0" w:space="0" w:color="auto"/>
            <w:left w:val="none" w:sz="0" w:space="0" w:color="auto"/>
            <w:bottom w:val="none" w:sz="0" w:space="0" w:color="auto"/>
            <w:right w:val="none" w:sz="0" w:space="0" w:color="auto"/>
          </w:divBdr>
        </w:div>
        <w:div w:id="1745909722">
          <w:marLeft w:val="480"/>
          <w:marRight w:val="0"/>
          <w:marTop w:val="0"/>
          <w:marBottom w:val="0"/>
          <w:divBdr>
            <w:top w:val="none" w:sz="0" w:space="0" w:color="auto"/>
            <w:left w:val="none" w:sz="0" w:space="0" w:color="auto"/>
            <w:bottom w:val="none" w:sz="0" w:space="0" w:color="auto"/>
            <w:right w:val="none" w:sz="0" w:space="0" w:color="auto"/>
          </w:divBdr>
        </w:div>
        <w:div w:id="513307940">
          <w:marLeft w:val="480"/>
          <w:marRight w:val="0"/>
          <w:marTop w:val="0"/>
          <w:marBottom w:val="0"/>
          <w:divBdr>
            <w:top w:val="none" w:sz="0" w:space="0" w:color="auto"/>
            <w:left w:val="none" w:sz="0" w:space="0" w:color="auto"/>
            <w:bottom w:val="none" w:sz="0" w:space="0" w:color="auto"/>
            <w:right w:val="none" w:sz="0" w:space="0" w:color="auto"/>
          </w:divBdr>
        </w:div>
        <w:div w:id="142235106">
          <w:marLeft w:val="480"/>
          <w:marRight w:val="0"/>
          <w:marTop w:val="0"/>
          <w:marBottom w:val="0"/>
          <w:divBdr>
            <w:top w:val="none" w:sz="0" w:space="0" w:color="auto"/>
            <w:left w:val="none" w:sz="0" w:space="0" w:color="auto"/>
            <w:bottom w:val="none" w:sz="0" w:space="0" w:color="auto"/>
            <w:right w:val="none" w:sz="0" w:space="0" w:color="auto"/>
          </w:divBdr>
        </w:div>
        <w:div w:id="1942495231">
          <w:marLeft w:val="480"/>
          <w:marRight w:val="0"/>
          <w:marTop w:val="0"/>
          <w:marBottom w:val="0"/>
          <w:divBdr>
            <w:top w:val="none" w:sz="0" w:space="0" w:color="auto"/>
            <w:left w:val="none" w:sz="0" w:space="0" w:color="auto"/>
            <w:bottom w:val="none" w:sz="0" w:space="0" w:color="auto"/>
            <w:right w:val="none" w:sz="0" w:space="0" w:color="auto"/>
          </w:divBdr>
        </w:div>
        <w:div w:id="260339757">
          <w:marLeft w:val="480"/>
          <w:marRight w:val="0"/>
          <w:marTop w:val="0"/>
          <w:marBottom w:val="0"/>
          <w:divBdr>
            <w:top w:val="none" w:sz="0" w:space="0" w:color="auto"/>
            <w:left w:val="none" w:sz="0" w:space="0" w:color="auto"/>
            <w:bottom w:val="none" w:sz="0" w:space="0" w:color="auto"/>
            <w:right w:val="none" w:sz="0" w:space="0" w:color="auto"/>
          </w:divBdr>
        </w:div>
        <w:div w:id="104618929">
          <w:marLeft w:val="480"/>
          <w:marRight w:val="0"/>
          <w:marTop w:val="0"/>
          <w:marBottom w:val="0"/>
          <w:divBdr>
            <w:top w:val="none" w:sz="0" w:space="0" w:color="auto"/>
            <w:left w:val="none" w:sz="0" w:space="0" w:color="auto"/>
            <w:bottom w:val="none" w:sz="0" w:space="0" w:color="auto"/>
            <w:right w:val="none" w:sz="0" w:space="0" w:color="auto"/>
          </w:divBdr>
        </w:div>
        <w:div w:id="950432547">
          <w:marLeft w:val="480"/>
          <w:marRight w:val="0"/>
          <w:marTop w:val="0"/>
          <w:marBottom w:val="0"/>
          <w:divBdr>
            <w:top w:val="none" w:sz="0" w:space="0" w:color="auto"/>
            <w:left w:val="none" w:sz="0" w:space="0" w:color="auto"/>
            <w:bottom w:val="none" w:sz="0" w:space="0" w:color="auto"/>
            <w:right w:val="none" w:sz="0" w:space="0" w:color="auto"/>
          </w:divBdr>
        </w:div>
        <w:div w:id="738865130">
          <w:marLeft w:val="480"/>
          <w:marRight w:val="0"/>
          <w:marTop w:val="0"/>
          <w:marBottom w:val="0"/>
          <w:divBdr>
            <w:top w:val="none" w:sz="0" w:space="0" w:color="auto"/>
            <w:left w:val="none" w:sz="0" w:space="0" w:color="auto"/>
            <w:bottom w:val="none" w:sz="0" w:space="0" w:color="auto"/>
            <w:right w:val="none" w:sz="0" w:space="0" w:color="auto"/>
          </w:divBdr>
        </w:div>
        <w:div w:id="1141731125">
          <w:marLeft w:val="480"/>
          <w:marRight w:val="0"/>
          <w:marTop w:val="0"/>
          <w:marBottom w:val="0"/>
          <w:divBdr>
            <w:top w:val="none" w:sz="0" w:space="0" w:color="auto"/>
            <w:left w:val="none" w:sz="0" w:space="0" w:color="auto"/>
            <w:bottom w:val="none" w:sz="0" w:space="0" w:color="auto"/>
            <w:right w:val="none" w:sz="0" w:space="0" w:color="auto"/>
          </w:divBdr>
        </w:div>
        <w:div w:id="1838113295">
          <w:marLeft w:val="480"/>
          <w:marRight w:val="0"/>
          <w:marTop w:val="0"/>
          <w:marBottom w:val="0"/>
          <w:divBdr>
            <w:top w:val="none" w:sz="0" w:space="0" w:color="auto"/>
            <w:left w:val="none" w:sz="0" w:space="0" w:color="auto"/>
            <w:bottom w:val="none" w:sz="0" w:space="0" w:color="auto"/>
            <w:right w:val="none" w:sz="0" w:space="0" w:color="auto"/>
          </w:divBdr>
        </w:div>
        <w:div w:id="1921600092">
          <w:marLeft w:val="480"/>
          <w:marRight w:val="0"/>
          <w:marTop w:val="0"/>
          <w:marBottom w:val="0"/>
          <w:divBdr>
            <w:top w:val="none" w:sz="0" w:space="0" w:color="auto"/>
            <w:left w:val="none" w:sz="0" w:space="0" w:color="auto"/>
            <w:bottom w:val="none" w:sz="0" w:space="0" w:color="auto"/>
            <w:right w:val="none" w:sz="0" w:space="0" w:color="auto"/>
          </w:divBdr>
        </w:div>
        <w:div w:id="1195073284">
          <w:marLeft w:val="480"/>
          <w:marRight w:val="0"/>
          <w:marTop w:val="0"/>
          <w:marBottom w:val="0"/>
          <w:divBdr>
            <w:top w:val="none" w:sz="0" w:space="0" w:color="auto"/>
            <w:left w:val="none" w:sz="0" w:space="0" w:color="auto"/>
            <w:bottom w:val="none" w:sz="0" w:space="0" w:color="auto"/>
            <w:right w:val="none" w:sz="0" w:space="0" w:color="auto"/>
          </w:divBdr>
        </w:div>
        <w:div w:id="777455854">
          <w:marLeft w:val="480"/>
          <w:marRight w:val="0"/>
          <w:marTop w:val="0"/>
          <w:marBottom w:val="0"/>
          <w:divBdr>
            <w:top w:val="none" w:sz="0" w:space="0" w:color="auto"/>
            <w:left w:val="none" w:sz="0" w:space="0" w:color="auto"/>
            <w:bottom w:val="none" w:sz="0" w:space="0" w:color="auto"/>
            <w:right w:val="none" w:sz="0" w:space="0" w:color="auto"/>
          </w:divBdr>
        </w:div>
      </w:divsChild>
    </w:div>
    <w:div w:id="744496451">
      <w:bodyDiv w:val="1"/>
      <w:marLeft w:val="0"/>
      <w:marRight w:val="0"/>
      <w:marTop w:val="0"/>
      <w:marBottom w:val="0"/>
      <w:divBdr>
        <w:top w:val="none" w:sz="0" w:space="0" w:color="auto"/>
        <w:left w:val="none" w:sz="0" w:space="0" w:color="auto"/>
        <w:bottom w:val="none" w:sz="0" w:space="0" w:color="auto"/>
        <w:right w:val="none" w:sz="0" w:space="0" w:color="auto"/>
      </w:divBdr>
    </w:div>
    <w:div w:id="745954657">
      <w:bodyDiv w:val="1"/>
      <w:marLeft w:val="0"/>
      <w:marRight w:val="0"/>
      <w:marTop w:val="0"/>
      <w:marBottom w:val="0"/>
      <w:divBdr>
        <w:top w:val="none" w:sz="0" w:space="0" w:color="auto"/>
        <w:left w:val="none" w:sz="0" w:space="0" w:color="auto"/>
        <w:bottom w:val="none" w:sz="0" w:space="0" w:color="auto"/>
        <w:right w:val="none" w:sz="0" w:space="0" w:color="auto"/>
      </w:divBdr>
    </w:div>
    <w:div w:id="747189601">
      <w:bodyDiv w:val="1"/>
      <w:marLeft w:val="0"/>
      <w:marRight w:val="0"/>
      <w:marTop w:val="0"/>
      <w:marBottom w:val="0"/>
      <w:divBdr>
        <w:top w:val="none" w:sz="0" w:space="0" w:color="auto"/>
        <w:left w:val="none" w:sz="0" w:space="0" w:color="auto"/>
        <w:bottom w:val="none" w:sz="0" w:space="0" w:color="auto"/>
        <w:right w:val="none" w:sz="0" w:space="0" w:color="auto"/>
      </w:divBdr>
    </w:div>
    <w:div w:id="748624624">
      <w:bodyDiv w:val="1"/>
      <w:marLeft w:val="0"/>
      <w:marRight w:val="0"/>
      <w:marTop w:val="0"/>
      <w:marBottom w:val="0"/>
      <w:divBdr>
        <w:top w:val="none" w:sz="0" w:space="0" w:color="auto"/>
        <w:left w:val="none" w:sz="0" w:space="0" w:color="auto"/>
        <w:bottom w:val="none" w:sz="0" w:space="0" w:color="auto"/>
        <w:right w:val="none" w:sz="0" w:space="0" w:color="auto"/>
      </w:divBdr>
    </w:div>
    <w:div w:id="754203910">
      <w:bodyDiv w:val="1"/>
      <w:marLeft w:val="0"/>
      <w:marRight w:val="0"/>
      <w:marTop w:val="0"/>
      <w:marBottom w:val="0"/>
      <w:divBdr>
        <w:top w:val="none" w:sz="0" w:space="0" w:color="auto"/>
        <w:left w:val="none" w:sz="0" w:space="0" w:color="auto"/>
        <w:bottom w:val="none" w:sz="0" w:space="0" w:color="auto"/>
        <w:right w:val="none" w:sz="0" w:space="0" w:color="auto"/>
      </w:divBdr>
    </w:div>
    <w:div w:id="756436989">
      <w:bodyDiv w:val="1"/>
      <w:marLeft w:val="0"/>
      <w:marRight w:val="0"/>
      <w:marTop w:val="0"/>
      <w:marBottom w:val="0"/>
      <w:divBdr>
        <w:top w:val="none" w:sz="0" w:space="0" w:color="auto"/>
        <w:left w:val="none" w:sz="0" w:space="0" w:color="auto"/>
        <w:bottom w:val="none" w:sz="0" w:space="0" w:color="auto"/>
        <w:right w:val="none" w:sz="0" w:space="0" w:color="auto"/>
      </w:divBdr>
      <w:divsChild>
        <w:div w:id="585117199">
          <w:marLeft w:val="480"/>
          <w:marRight w:val="0"/>
          <w:marTop w:val="0"/>
          <w:marBottom w:val="0"/>
          <w:divBdr>
            <w:top w:val="none" w:sz="0" w:space="0" w:color="auto"/>
            <w:left w:val="none" w:sz="0" w:space="0" w:color="auto"/>
            <w:bottom w:val="none" w:sz="0" w:space="0" w:color="auto"/>
            <w:right w:val="none" w:sz="0" w:space="0" w:color="auto"/>
          </w:divBdr>
        </w:div>
        <w:div w:id="2064712070">
          <w:marLeft w:val="480"/>
          <w:marRight w:val="0"/>
          <w:marTop w:val="0"/>
          <w:marBottom w:val="0"/>
          <w:divBdr>
            <w:top w:val="none" w:sz="0" w:space="0" w:color="auto"/>
            <w:left w:val="none" w:sz="0" w:space="0" w:color="auto"/>
            <w:bottom w:val="none" w:sz="0" w:space="0" w:color="auto"/>
            <w:right w:val="none" w:sz="0" w:space="0" w:color="auto"/>
          </w:divBdr>
        </w:div>
        <w:div w:id="1927417118">
          <w:marLeft w:val="480"/>
          <w:marRight w:val="0"/>
          <w:marTop w:val="0"/>
          <w:marBottom w:val="0"/>
          <w:divBdr>
            <w:top w:val="none" w:sz="0" w:space="0" w:color="auto"/>
            <w:left w:val="none" w:sz="0" w:space="0" w:color="auto"/>
            <w:bottom w:val="none" w:sz="0" w:space="0" w:color="auto"/>
            <w:right w:val="none" w:sz="0" w:space="0" w:color="auto"/>
          </w:divBdr>
        </w:div>
        <w:div w:id="996418098">
          <w:marLeft w:val="480"/>
          <w:marRight w:val="0"/>
          <w:marTop w:val="0"/>
          <w:marBottom w:val="0"/>
          <w:divBdr>
            <w:top w:val="none" w:sz="0" w:space="0" w:color="auto"/>
            <w:left w:val="none" w:sz="0" w:space="0" w:color="auto"/>
            <w:bottom w:val="none" w:sz="0" w:space="0" w:color="auto"/>
            <w:right w:val="none" w:sz="0" w:space="0" w:color="auto"/>
          </w:divBdr>
        </w:div>
        <w:div w:id="1990284263">
          <w:marLeft w:val="480"/>
          <w:marRight w:val="0"/>
          <w:marTop w:val="0"/>
          <w:marBottom w:val="0"/>
          <w:divBdr>
            <w:top w:val="none" w:sz="0" w:space="0" w:color="auto"/>
            <w:left w:val="none" w:sz="0" w:space="0" w:color="auto"/>
            <w:bottom w:val="none" w:sz="0" w:space="0" w:color="auto"/>
            <w:right w:val="none" w:sz="0" w:space="0" w:color="auto"/>
          </w:divBdr>
        </w:div>
        <w:div w:id="1910651242">
          <w:marLeft w:val="480"/>
          <w:marRight w:val="0"/>
          <w:marTop w:val="0"/>
          <w:marBottom w:val="0"/>
          <w:divBdr>
            <w:top w:val="none" w:sz="0" w:space="0" w:color="auto"/>
            <w:left w:val="none" w:sz="0" w:space="0" w:color="auto"/>
            <w:bottom w:val="none" w:sz="0" w:space="0" w:color="auto"/>
            <w:right w:val="none" w:sz="0" w:space="0" w:color="auto"/>
          </w:divBdr>
        </w:div>
        <w:div w:id="1100488431">
          <w:marLeft w:val="480"/>
          <w:marRight w:val="0"/>
          <w:marTop w:val="0"/>
          <w:marBottom w:val="0"/>
          <w:divBdr>
            <w:top w:val="none" w:sz="0" w:space="0" w:color="auto"/>
            <w:left w:val="none" w:sz="0" w:space="0" w:color="auto"/>
            <w:bottom w:val="none" w:sz="0" w:space="0" w:color="auto"/>
            <w:right w:val="none" w:sz="0" w:space="0" w:color="auto"/>
          </w:divBdr>
        </w:div>
        <w:div w:id="1265721465">
          <w:marLeft w:val="480"/>
          <w:marRight w:val="0"/>
          <w:marTop w:val="0"/>
          <w:marBottom w:val="0"/>
          <w:divBdr>
            <w:top w:val="none" w:sz="0" w:space="0" w:color="auto"/>
            <w:left w:val="none" w:sz="0" w:space="0" w:color="auto"/>
            <w:bottom w:val="none" w:sz="0" w:space="0" w:color="auto"/>
            <w:right w:val="none" w:sz="0" w:space="0" w:color="auto"/>
          </w:divBdr>
        </w:div>
        <w:div w:id="503201883">
          <w:marLeft w:val="480"/>
          <w:marRight w:val="0"/>
          <w:marTop w:val="0"/>
          <w:marBottom w:val="0"/>
          <w:divBdr>
            <w:top w:val="none" w:sz="0" w:space="0" w:color="auto"/>
            <w:left w:val="none" w:sz="0" w:space="0" w:color="auto"/>
            <w:bottom w:val="none" w:sz="0" w:space="0" w:color="auto"/>
            <w:right w:val="none" w:sz="0" w:space="0" w:color="auto"/>
          </w:divBdr>
        </w:div>
        <w:div w:id="1871646438">
          <w:marLeft w:val="480"/>
          <w:marRight w:val="0"/>
          <w:marTop w:val="0"/>
          <w:marBottom w:val="0"/>
          <w:divBdr>
            <w:top w:val="none" w:sz="0" w:space="0" w:color="auto"/>
            <w:left w:val="none" w:sz="0" w:space="0" w:color="auto"/>
            <w:bottom w:val="none" w:sz="0" w:space="0" w:color="auto"/>
            <w:right w:val="none" w:sz="0" w:space="0" w:color="auto"/>
          </w:divBdr>
        </w:div>
        <w:div w:id="620382624">
          <w:marLeft w:val="480"/>
          <w:marRight w:val="0"/>
          <w:marTop w:val="0"/>
          <w:marBottom w:val="0"/>
          <w:divBdr>
            <w:top w:val="none" w:sz="0" w:space="0" w:color="auto"/>
            <w:left w:val="none" w:sz="0" w:space="0" w:color="auto"/>
            <w:bottom w:val="none" w:sz="0" w:space="0" w:color="auto"/>
            <w:right w:val="none" w:sz="0" w:space="0" w:color="auto"/>
          </w:divBdr>
        </w:div>
        <w:div w:id="731268258">
          <w:marLeft w:val="480"/>
          <w:marRight w:val="0"/>
          <w:marTop w:val="0"/>
          <w:marBottom w:val="0"/>
          <w:divBdr>
            <w:top w:val="none" w:sz="0" w:space="0" w:color="auto"/>
            <w:left w:val="none" w:sz="0" w:space="0" w:color="auto"/>
            <w:bottom w:val="none" w:sz="0" w:space="0" w:color="auto"/>
            <w:right w:val="none" w:sz="0" w:space="0" w:color="auto"/>
          </w:divBdr>
        </w:div>
        <w:div w:id="288826788">
          <w:marLeft w:val="480"/>
          <w:marRight w:val="0"/>
          <w:marTop w:val="0"/>
          <w:marBottom w:val="0"/>
          <w:divBdr>
            <w:top w:val="none" w:sz="0" w:space="0" w:color="auto"/>
            <w:left w:val="none" w:sz="0" w:space="0" w:color="auto"/>
            <w:bottom w:val="none" w:sz="0" w:space="0" w:color="auto"/>
            <w:right w:val="none" w:sz="0" w:space="0" w:color="auto"/>
          </w:divBdr>
        </w:div>
        <w:div w:id="456686525">
          <w:marLeft w:val="480"/>
          <w:marRight w:val="0"/>
          <w:marTop w:val="0"/>
          <w:marBottom w:val="0"/>
          <w:divBdr>
            <w:top w:val="none" w:sz="0" w:space="0" w:color="auto"/>
            <w:left w:val="none" w:sz="0" w:space="0" w:color="auto"/>
            <w:bottom w:val="none" w:sz="0" w:space="0" w:color="auto"/>
            <w:right w:val="none" w:sz="0" w:space="0" w:color="auto"/>
          </w:divBdr>
        </w:div>
        <w:div w:id="785084276">
          <w:marLeft w:val="480"/>
          <w:marRight w:val="0"/>
          <w:marTop w:val="0"/>
          <w:marBottom w:val="0"/>
          <w:divBdr>
            <w:top w:val="none" w:sz="0" w:space="0" w:color="auto"/>
            <w:left w:val="none" w:sz="0" w:space="0" w:color="auto"/>
            <w:bottom w:val="none" w:sz="0" w:space="0" w:color="auto"/>
            <w:right w:val="none" w:sz="0" w:space="0" w:color="auto"/>
          </w:divBdr>
        </w:div>
        <w:div w:id="1796944816">
          <w:marLeft w:val="480"/>
          <w:marRight w:val="0"/>
          <w:marTop w:val="0"/>
          <w:marBottom w:val="0"/>
          <w:divBdr>
            <w:top w:val="none" w:sz="0" w:space="0" w:color="auto"/>
            <w:left w:val="none" w:sz="0" w:space="0" w:color="auto"/>
            <w:bottom w:val="none" w:sz="0" w:space="0" w:color="auto"/>
            <w:right w:val="none" w:sz="0" w:space="0" w:color="auto"/>
          </w:divBdr>
        </w:div>
        <w:div w:id="1903364462">
          <w:marLeft w:val="480"/>
          <w:marRight w:val="0"/>
          <w:marTop w:val="0"/>
          <w:marBottom w:val="0"/>
          <w:divBdr>
            <w:top w:val="none" w:sz="0" w:space="0" w:color="auto"/>
            <w:left w:val="none" w:sz="0" w:space="0" w:color="auto"/>
            <w:bottom w:val="none" w:sz="0" w:space="0" w:color="auto"/>
            <w:right w:val="none" w:sz="0" w:space="0" w:color="auto"/>
          </w:divBdr>
        </w:div>
        <w:div w:id="1083792737">
          <w:marLeft w:val="480"/>
          <w:marRight w:val="0"/>
          <w:marTop w:val="0"/>
          <w:marBottom w:val="0"/>
          <w:divBdr>
            <w:top w:val="none" w:sz="0" w:space="0" w:color="auto"/>
            <w:left w:val="none" w:sz="0" w:space="0" w:color="auto"/>
            <w:bottom w:val="none" w:sz="0" w:space="0" w:color="auto"/>
            <w:right w:val="none" w:sz="0" w:space="0" w:color="auto"/>
          </w:divBdr>
        </w:div>
        <w:div w:id="145973099">
          <w:marLeft w:val="480"/>
          <w:marRight w:val="0"/>
          <w:marTop w:val="0"/>
          <w:marBottom w:val="0"/>
          <w:divBdr>
            <w:top w:val="none" w:sz="0" w:space="0" w:color="auto"/>
            <w:left w:val="none" w:sz="0" w:space="0" w:color="auto"/>
            <w:bottom w:val="none" w:sz="0" w:space="0" w:color="auto"/>
            <w:right w:val="none" w:sz="0" w:space="0" w:color="auto"/>
          </w:divBdr>
        </w:div>
        <w:div w:id="1060637257">
          <w:marLeft w:val="480"/>
          <w:marRight w:val="0"/>
          <w:marTop w:val="0"/>
          <w:marBottom w:val="0"/>
          <w:divBdr>
            <w:top w:val="none" w:sz="0" w:space="0" w:color="auto"/>
            <w:left w:val="none" w:sz="0" w:space="0" w:color="auto"/>
            <w:bottom w:val="none" w:sz="0" w:space="0" w:color="auto"/>
            <w:right w:val="none" w:sz="0" w:space="0" w:color="auto"/>
          </w:divBdr>
        </w:div>
        <w:div w:id="524709711">
          <w:marLeft w:val="480"/>
          <w:marRight w:val="0"/>
          <w:marTop w:val="0"/>
          <w:marBottom w:val="0"/>
          <w:divBdr>
            <w:top w:val="none" w:sz="0" w:space="0" w:color="auto"/>
            <w:left w:val="none" w:sz="0" w:space="0" w:color="auto"/>
            <w:bottom w:val="none" w:sz="0" w:space="0" w:color="auto"/>
            <w:right w:val="none" w:sz="0" w:space="0" w:color="auto"/>
          </w:divBdr>
        </w:div>
        <w:div w:id="1226528659">
          <w:marLeft w:val="480"/>
          <w:marRight w:val="0"/>
          <w:marTop w:val="0"/>
          <w:marBottom w:val="0"/>
          <w:divBdr>
            <w:top w:val="none" w:sz="0" w:space="0" w:color="auto"/>
            <w:left w:val="none" w:sz="0" w:space="0" w:color="auto"/>
            <w:bottom w:val="none" w:sz="0" w:space="0" w:color="auto"/>
            <w:right w:val="none" w:sz="0" w:space="0" w:color="auto"/>
          </w:divBdr>
        </w:div>
        <w:div w:id="1134952749">
          <w:marLeft w:val="480"/>
          <w:marRight w:val="0"/>
          <w:marTop w:val="0"/>
          <w:marBottom w:val="0"/>
          <w:divBdr>
            <w:top w:val="none" w:sz="0" w:space="0" w:color="auto"/>
            <w:left w:val="none" w:sz="0" w:space="0" w:color="auto"/>
            <w:bottom w:val="none" w:sz="0" w:space="0" w:color="auto"/>
            <w:right w:val="none" w:sz="0" w:space="0" w:color="auto"/>
          </w:divBdr>
        </w:div>
        <w:div w:id="399671279">
          <w:marLeft w:val="480"/>
          <w:marRight w:val="0"/>
          <w:marTop w:val="0"/>
          <w:marBottom w:val="0"/>
          <w:divBdr>
            <w:top w:val="none" w:sz="0" w:space="0" w:color="auto"/>
            <w:left w:val="none" w:sz="0" w:space="0" w:color="auto"/>
            <w:bottom w:val="none" w:sz="0" w:space="0" w:color="auto"/>
            <w:right w:val="none" w:sz="0" w:space="0" w:color="auto"/>
          </w:divBdr>
        </w:div>
      </w:divsChild>
    </w:div>
    <w:div w:id="761487285">
      <w:bodyDiv w:val="1"/>
      <w:marLeft w:val="0"/>
      <w:marRight w:val="0"/>
      <w:marTop w:val="0"/>
      <w:marBottom w:val="0"/>
      <w:divBdr>
        <w:top w:val="none" w:sz="0" w:space="0" w:color="auto"/>
        <w:left w:val="none" w:sz="0" w:space="0" w:color="auto"/>
        <w:bottom w:val="none" w:sz="0" w:space="0" w:color="auto"/>
        <w:right w:val="none" w:sz="0" w:space="0" w:color="auto"/>
      </w:divBdr>
    </w:div>
    <w:div w:id="765223631">
      <w:bodyDiv w:val="1"/>
      <w:marLeft w:val="0"/>
      <w:marRight w:val="0"/>
      <w:marTop w:val="0"/>
      <w:marBottom w:val="0"/>
      <w:divBdr>
        <w:top w:val="none" w:sz="0" w:space="0" w:color="auto"/>
        <w:left w:val="none" w:sz="0" w:space="0" w:color="auto"/>
        <w:bottom w:val="none" w:sz="0" w:space="0" w:color="auto"/>
        <w:right w:val="none" w:sz="0" w:space="0" w:color="auto"/>
      </w:divBdr>
    </w:div>
    <w:div w:id="771701943">
      <w:bodyDiv w:val="1"/>
      <w:marLeft w:val="0"/>
      <w:marRight w:val="0"/>
      <w:marTop w:val="0"/>
      <w:marBottom w:val="0"/>
      <w:divBdr>
        <w:top w:val="none" w:sz="0" w:space="0" w:color="auto"/>
        <w:left w:val="none" w:sz="0" w:space="0" w:color="auto"/>
        <w:bottom w:val="none" w:sz="0" w:space="0" w:color="auto"/>
        <w:right w:val="none" w:sz="0" w:space="0" w:color="auto"/>
      </w:divBdr>
    </w:div>
    <w:div w:id="777723794">
      <w:bodyDiv w:val="1"/>
      <w:marLeft w:val="0"/>
      <w:marRight w:val="0"/>
      <w:marTop w:val="0"/>
      <w:marBottom w:val="0"/>
      <w:divBdr>
        <w:top w:val="none" w:sz="0" w:space="0" w:color="auto"/>
        <w:left w:val="none" w:sz="0" w:space="0" w:color="auto"/>
        <w:bottom w:val="none" w:sz="0" w:space="0" w:color="auto"/>
        <w:right w:val="none" w:sz="0" w:space="0" w:color="auto"/>
      </w:divBdr>
    </w:div>
    <w:div w:id="781463089">
      <w:bodyDiv w:val="1"/>
      <w:marLeft w:val="0"/>
      <w:marRight w:val="0"/>
      <w:marTop w:val="0"/>
      <w:marBottom w:val="0"/>
      <w:divBdr>
        <w:top w:val="none" w:sz="0" w:space="0" w:color="auto"/>
        <w:left w:val="none" w:sz="0" w:space="0" w:color="auto"/>
        <w:bottom w:val="none" w:sz="0" w:space="0" w:color="auto"/>
        <w:right w:val="none" w:sz="0" w:space="0" w:color="auto"/>
      </w:divBdr>
    </w:div>
    <w:div w:id="784421678">
      <w:bodyDiv w:val="1"/>
      <w:marLeft w:val="0"/>
      <w:marRight w:val="0"/>
      <w:marTop w:val="0"/>
      <w:marBottom w:val="0"/>
      <w:divBdr>
        <w:top w:val="none" w:sz="0" w:space="0" w:color="auto"/>
        <w:left w:val="none" w:sz="0" w:space="0" w:color="auto"/>
        <w:bottom w:val="none" w:sz="0" w:space="0" w:color="auto"/>
        <w:right w:val="none" w:sz="0" w:space="0" w:color="auto"/>
      </w:divBdr>
    </w:div>
    <w:div w:id="791749561">
      <w:bodyDiv w:val="1"/>
      <w:marLeft w:val="0"/>
      <w:marRight w:val="0"/>
      <w:marTop w:val="0"/>
      <w:marBottom w:val="0"/>
      <w:divBdr>
        <w:top w:val="none" w:sz="0" w:space="0" w:color="auto"/>
        <w:left w:val="none" w:sz="0" w:space="0" w:color="auto"/>
        <w:bottom w:val="none" w:sz="0" w:space="0" w:color="auto"/>
        <w:right w:val="none" w:sz="0" w:space="0" w:color="auto"/>
      </w:divBdr>
    </w:div>
    <w:div w:id="796142481">
      <w:bodyDiv w:val="1"/>
      <w:marLeft w:val="0"/>
      <w:marRight w:val="0"/>
      <w:marTop w:val="0"/>
      <w:marBottom w:val="0"/>
      <w:divBdr>
        <w:top w:val="none" w:sz="0" w:space="0" w:color="auto"/>
        <w:left w:val="none" w:sz="0" w:space="0" w:color="auto"/>
        <w:bottom w:val="none" w:sz="0" w:space="0" w:color="auto"/>
        <w:right w:val="none" w:sz="0" w:space="0" w:color="auto"/>
      </w:divBdr>
    </w:div>
    <w:div w:id="799493565">
      <w:bodyDiv w:val="1"/>
      <w:marLeft w:val="0"/>
      <w:marRight w:val="0"/>
      <w:marTop w:val="0"/>
      <w:marBottom w:val="0"/>
      <w:divBdr>
        <w:top w:val="none" w:sz="0" w:space="0" w:color="auto"/>
        <w:left w:val="none" w:sz="0" w:space="0" w:color="auto"/>
        <w:bottom w:val="none" w:sz="0" w:space="0" w:color="auto"/>
        <w:right w:val="none" w:sz="0" w:space="0" w:color="auto"/>
      </w:divBdr>
      <w:divsChild>
        <w:div w:id="1803889792">
          <w:marLeft w:val="480"/>
          <w:marRight w:val="0"/>
          <w:marTop w:val="0"/>
          <w:marBottom w:val="0"/>
          <w:divBdr>
            <w:top w:val="none" w:sz="0" w:space="0" w:color="auto"/>
            <w:left w:val="none" w:sz="0" w:space="0" w:color="auto"/>
            <w:bottom w:val="none" w:sz="0" w:space="0" w:color="auto"/>
            <w:right w:val="none" w:sz="0" w:space="0" w:color="auto"/>
          </w:divBdr>
        </w:div>
        <w:div w:id="902377540">
          <w:marLeft w:val="480"/>
          <w:marRight w:val="0"/>
          <w:marTop w:val="0"/>
          <w:marBottom w:val="0"/>
          <w:divBdr>
            <w:top w:val="none" w:sz="0" w:space="0" w:color="auto"/>
            <w:left w:val="none" w:sz="0" w:space="0" w:color="auto"/>
            <w:bottom w:val="none" w:sz="0" w:space="0" w:color="auto"/>
            <w:right w:val="none" w:sz="0" w:space="0" w:color="auto"/>
          </w:divBdr>
        </w:div>
        <w:div w:id="1219126577">
          <w:marLeft w:val="480"/>
          <w:marRight w:val="0"/>
          <w:marTop w:val="0"/>
          <w:marBottom w:val="0"/>
          <w:divBdr>
            <w:top w:val="none" w:sz="0" w:space="0" w:color="auto"/>
            <w:left w:val="none" w:sz="0" w:space="0" w:color="auto"/>
            <w:bottom w:val="none" w:sz="0" w:space="0" w:color="auto"/>
            <w:right w:val="none" w:sz="0" w:space="0" w:color="auto"/>
          </w:divBdr>
        </w:div>
        <w:div w:id="686097513">
          <w:marLeft w:val="480"/>
          <w:marRight w:val="0"/>
          <w:marTop w:val="0"/>
          <w:marBottom w:val="0"/>
          <w:divBdr>
            <w:top w:val="none" w:sz="0" w:space="0" w:color="auto"/>
            <w:left w:val="none" w:sz="0" w:space="0" w:color="auto"/>
            <w:bottom w:val="none" w:sz="0" w:space="0" w:color="auto"/>
            <w:right w:val="none" w:sz="0" w:space="0" w:color="auto"/>
          </w:divBdr>
        </w:div>
        <w:div w:id="698815549">
          <w:marLeft w:val="480"/>
          <w:marRight w:val="0"/>
          <w:marTop w:val="0"/>
          <w:marBottom w:val="0"/>
          <w:divBdr>
            <w:top w:val="none" w:sz="0" w:space="0" w:color="auto"/>
            <w:left w:val="none" w:sz="0" w:space="0" w:color="auto"/>
            <w:bottom w:val="none" w:sz="0" w:space="0" w:color="auto"/>
            <w:right w:val="none" w:sz="0" w:space="0" w:color="auto"/>
          </w:divBdr>
        </w:div>
        <w:div w:id="1800024893">
          <w:marLeft w:val="480"/>
          <w:marRight w:val="0"/>
          <w:marTop w:val="0"/>
          <w:marBottom w:val="0"/>
          <w:divBdr>
            <w:top w:val="none" w:sz="0" w:space="0" w:color="auto"/>
            <w:left w:val="none" w:sz="0" w:space="0" w:color="auto"/>
            <w:bottom w:val="none" w:sz="0" w:space="0" w:color="auto"/>
            <w:right w:val="none" w:sz="0" w:space="0" w:color="auto"/>
          </w:divBdr>
        </w:div>
        <w:div w:id="1219559535">
          <w:marLeft w:val="480"/>
          <w:marRight w:val="0"/>
          <w:marTop w:val="0"/>
          <w:marBottom w:val="0"/>
          <w:divBdr>
            <w:top w:val="none" w:sz="0" w:space="0" w:color="auto"/>
            <w:left w:val="none" w:sz="0" w:space="0" w:color="auto"/>
            <w:bottom w:val="none" w:sz="0" w:space="0" w:color="auto"/>
            <w:right w:val="none" w:sz="0" w:space="0" w:color="auto"/>
          </w:divBdr>
        </w:div>
        <w:div w:id="790055780">
          <w:marLeft w:val="480"/>
          <w:marRight w:val="0"/>
          <w:marTop w:val="0"/>
          <w:marBottom w:val="0"/>
          <w:divBdr>
            <w:top w:val="none" w:sz="0" w:space="0" w:color="auto"/>
            <w:left w:val="none" w:sz="0" w:space="0" w:color="auto"/>
            <w:bottom w:val="none" w:sz="0" w:space="0" w:color="auto"/>
            <w:right w:val="none" w:sz="0" w:space="0" w:color="auto"/>
          </w:divBdr>
        </w:div>
        <w:div w:id="1380857476">
          <w:marLeft w:val="480"/>
          <w:marRight w:val="0"/>
          <w:marTop w:val="0"/>
          <w:marBottom w:val="0"/>
          <w:divBdr>
            <w:top w:val="none" w:sz="0" w:space="0" w:color="auto"/>
            <w:left w:val="none" w:sz="0" w:space="0" w:color="auto"/>
            <w:bottom w:val="none" w:sz="0" w:space="0" w:color="auto"/>
            <w:right w:val="none" w:sz="0" w:space="0" w:color="auto"/>
          </w:divBdr>
        </w:div>
        <w:div w:id="1937859619">
          <w:marLeft w:val="480"/>
          <w:marRight w:val="0"/>
          <w:marTop w:val="0"/>
          <w:marBottom w:val="0"/>
          <w:divBdr>
            <w:top w:val="none" w:sz="0" w:space="0" w:color="auto"/>
            <w:left w:val="none" w:sz="0" w:space="0" w:color="auto"/>
            <w:bottom w:val="none" w:sz="0" w:space="0" w:color="auto"/>
            <w:right w:val="none" w:sz="0" w:space="0" w:color="auto"/>
          </w:divBdr>
        </w:div>
        <w:div w:id="682900923">
          <w:marLeft w:val="480"/>
          <w:marRight w:val="0"/>
          <w:marTop w:val="0"/>
          <w:marBottom w:val="0"/>
          <w:divBdr>
            <w:top w:val="none" w:sz="0" w:space="0" w:color="auto"/>
            <w:left w:val="none" w:sz="0" w:space="0" w:color="auto"/>
            <w:bottom w:val="none" w:sz="0" w:space="0" w:color="auto"/>
            <w:right w:val="none" w:sz="0" w:space="0" w:color="auto"/>
          </w:divBdr>
        </w:div>
        <w:div w:id="1244491047">
          <w:marLeft w:val="480"/>
          <w:marRight w:val="0"/>
          <w:marTop w:val="0"/>
          <w:marBottom w:val="0"/>
          <w:divBdr>
            <w:top w:val="none" w:sz="0" w:space="0" w:color="auto"/>
            <w:left w:val="none" w:sz="0" w:space="0" w:color="auto"/>
            <w:bottom w:val="none" w:sz="0" w:space="0" w:color="auto"/>
            <w:right w:val="none" w:sz="0" w:space="0" w:color="auto"/>
          </w:divBdr>
        </w:div>
        <w:div w:id="559293187">
          <w:marLeft w:val="480"/>
          <w:marRight w:val="0"/>
          <w:marTop w:val="0"/>
          <w:marBottom w:val="0"/>
          <w:divBdr>
            <w:top w:val="none" w:sz="0" w:space="0" w:color="auto"/>
            <w:left w:val="none" w:sz="0" w:space="0" w:color="auto"/>
            <w:bottom w:val="none" w:sz="0" w:space="0" w:color="auto"/>
            <w:right w:val="none" w:sz="0" w:space="0" w:color="auto"/>
          </w:divBdr>
        </w:div>
        <w:div w:id="899638568">
          <w:marLeft w:val="480"/>
          <w:marRight w:val="0"/>
          <w:marTop w:val="0"/>
          <w:marBottom w:val="0"/>
          <w:divBdr>
            <w:top w:val="none" w:sz="0" w:space="0" w:color="auto"/>
            <w:left w:val="none" w:sz="0" w:space="0" w:color="auto"/>
            <w:bottom w:val="none" w:sz="0" w:space="0" w:color="auto"/>
            <w:right w:val="none" w:sz="0" w:space="0" w:color="auto"/>
          </w:divBdr>
        </w:div>
        <w:div w:id="1391072407">
          <w:marLeft w:val="480"/>
          <w:marRight w:val="0"/>
          <w:marTop w:val="0"/>
          <w:marBottom w:val="0"/>
          <w:divBdr>
            <w:top w:val="none" w:sz="0" w:space="0" w:color="auto"/>
            <w:left w:val="none" w:sz="0" w:space="0" w:color="auto"/>
            <w:bottom w:val="none" w:sz="0" w:space="0" w:color="auto"/>
            <w:right w:val="none" w:sz="0" w:space="0" w:color="auto"/>
          </w:divBdr>
        </w:div>
        <w:div w:id="41026104">
          <w:marLeft w:val="480"/>
          <w:marRight w:val="0"/>
          <w:marTop w:val="0"/>
          <w:marBottom w:val="0"/>
          <w:divBdr>
            <w:top w:val="none" w:sz="0" w:space="0" w:color="auto"/>
            <w:left w:val="none" w:sz="0" w:space="0" w:color="auto"/>
            <w:bottom w:val="none" w:sz="0" w:space="0" w:color="auto"/>
            <w:right w:val="none" w:sz="0" w:space="0" w:color="auto"/>
          </w:divBdr>
        </w:div>
        <w:div w:id="816335472">
          <w:marLeft w:val="480"/>
          <w:marRight w:val="0"/>
          <w:marTop w:val="0"/>
          <w:marBottom w:val="0"/>
          <w:divBdr>
            <w:top w:val="none" w:sz="0" w:space="0" w:color="auto"/>
            <w:left w:val="none" w:sz="0" w:space="0" w:color="auto"/>
            <w:bottom w:val="none" w:sz="0" w:space="0" w:color="auto"/>
            <w:right w:val="none" w:sz="0" w:space="0" w:color="auto"/>
          </w:divBdr>
        </w:div>
        <w:div w:id="1043481467">
          <w:marLeft w:val="480"/>
          <w:marRight w:val="0"/>
          <w:marTop w:val="0"/>
          <w:marBottom w:val="0"/>
          <w:divBdr>
            <w:top w:val="none" w:sz="0" w:space="0" w:color="auto"/>
            <w:left w:val="none" w:sz="0" w:space="0" w:color="auto"/>
            <w:bottom w:val="none" w:sz="0" w:space="0" w:color="auto"/>
            <w:right w:val="none" w:sz="0" w:space="0" w:color="auto"/>
          </w:divBdr>
        </w:div>
        <w:div w:id="1866282612">
          <w:marLeft w:val="480"/>
          <w:marRight w:val="0"/>
          <w:marTop w:val="0"/>
          <w:marBottom w:val="0"/>
          <w:divBdr>
            <w:top w:val="none" w:sz="0" w:space="0" w:color="auto"/>
            <w:left w:val="none" w:sz="0" w:space="0" w:color="auto"/>
            <w:bottom w:val="none" w:sz="0" w:space="0" w:color="auto"/>
            <w:right w:val="none" w:sz="0" w:space="0" w:color="auto"/>
          </w:divBdr>
        </w:div>
        <w:div w:id="206334204">
          <w:marLeft w:val="480"/>
          <w:marRight w:val="0"/>
          <w:marTop w:val="0"/>
          <w:marBottom w:val="0"/>
          <w:divBdr>
            <w:top w:val="none" w:sz="0" w:space="0" w:color="auto"/>
            <w:left w:val="none" w:sz="0" w:space="0" w:color="auto"/>
            <w:bottom w:val="none" w:sz="0" w:space="0" w:color="auto"/>
            <w:right w:val="none" w:sz="0" w:space="0" w:color="auto"/>
          </w:divBdr>
        </w:div>
        <w:div w:id="768889714">
          <w:marLeft w:val="480"/>
          <w:marRight w:val="0"/>
          <w:marTop w:val="0"/>
          <w:marBottom w:val="0"/>
          <w:divBdr>
            <w:top w:val="none" w:sz="0" w:space="0" w:color="auto"/>
            <w:left w:val="none" w:sz="0" w:space="0" w:color="auto"/>
            <w:bottom w:val="none" w:sz="0" w:space="0" w:color="auto"/>
            <w:right w:val="none" w:sz="0" w:space="0" w:color="auto"/>
          </w:divBdr>
        </w:div>
        <w:div w:id="1698198137">
          <w:marLeft w:val="480"/>
          <w:marRight w:val="0"/>
          <w:marTop w:val="0"/>
          <w:marBottom w:val="0"/>
          <w:divBdr>
            <w:top w:val="none" w:sz="0" w:space="0" w:color="auto"/>
            <w:left w:val="none" w:sz="0" w:space="0" w:color="auto"/>
            <w:bottom w:val="none" w:sz="0" w:space="0" w:color="auto"/>
            <w:right w:val="none" w:sz="0" w:space="0" w:color="auto"/>
          </w:divBdr>
        </w:div>
        <w:div w:id="596793280">
          <w:marLeft w:val="480"/>
          <w:marRight w:val="0"/>
          <w:marTop w:val="0"/>
          <w:marBottom w:val="0"/>
          <w:divBdr>
            <w:top w:val="none" w:sz="0" w:space="0" w:color="auto"/>
            <w:left w:val="none" w:sz="0" w:space="0" w:color="auto"/>
            <w:bottom w:val="none" w:sz="0" w:space="0" w:color="auto"/>
            <w:right w:val="none" w:sz="0" w:space="0" w:color="auto"/>
          </w:divBdr>
        </w:div>
        <w:div w:id="2134671021">
          <w:marLeft w:val="480"/>
          <w:marRight w:val="0"/>
          <w:marTop w:val="0"/>
          <w:marBottom w:val="0"/>
          <w:divBdr>
            <w:top w:val="none" w:sz="0" w:space="0" w:color="auto"/>
            <w:left w:val="none" w:sz="0" w:space="0" w:color="auto"/>
            <w:bottom w:val="none" w:sz="0" w:space="0" w:color="auto"/>
            <w:right w:val="none" w:sz="0" w:space="0" w:color="auto"/>
          </w:divBdr>
        </w:div>
        <w:div w:id="1841848453">
          <w:marLeft w:val="480"/>
          <w:marRight w:val="0"/>
          <w:marTop w:val="0"/>
          <w:marBottom w:val="0"/>
          <w:divBdr>
            <w:top w:val="none" w:sz="0" w:space="0" w:color="auto"/>
            <w:left w:val="none" w:sz="0" w:space="0" w:color="auto"/>
            <w:bottom w:val="none" w:sz="0" w:space="0" w:color="auto"/>
            <w:right w:val="none" w:sz="0" w:space="0" w:color="auto"/>
          </w:divBdr>
        </w:div>
        <w:div w:id="76095976">
          <w:marLeft w:val="480"/>
          <w:marRight w:val="0"/>
          <w:marTop w:val="0"/>
          <w:marBottom w:val="0"/>
          <w:divBdr>
            <w:top w:val="none" w:sz="0" w:space="0" w:color="auto"/>
            <w:left w:val="none" w:sz="0" w:space="0" w:color="auto"/>
            <w:bottom w:val="none" w:sz="0" w:space="0" w:color="auto"/>
            <w:right w:val="none" w:sz="0" w:space="0" w:color="auto"/>
          </w:divBdr>
        </w:div>
        <w:div w:id="1431047401">
          <w:marLeft w:val="480"/>
          <w:marRight w:val="0"/>
          <w:marTop w:val="0"/>
          <w:marBottom w:val="0"/>
          <w:divBdr>
            <w:top w:val="none" w:sz="0" w:space="0" w:color="auto"/>
            <w:left w:val="none" w:sz="0" w:space="0" w:color="auto"/>
            <w:bottom w:val="none" w:sz="0" w:space="0" w:color="auto"/>
            <w:right w:val="none" w:sz="0" w:space="0" w:color="auto"/>
          </w:divBdr>
        </w:div>
        <w:div w:id="1539007197">
          <w:marLeft w:val="480"/>
          <w:marRight w:val="0"/>
          <w:marTop w:val="0"/>
          <w:marBottom w:val="0"/>
          <w:divBdr>
            <w:top w:val="none" w:sz="0" w:space="0" w:color="auto"/>
            <w:left w:val="none" w:sz="0" w:space="0" w:color="auto"/>
            <w:bottom w:val="none" w:sz="0" w:space="0" w:color="auto"/>
            <w:right w:val="none" w:sz="0" w:space="0" w:color="auto"/>
          </w:divBdr>
        </w:div>
        <w:div w:id="1667510764">
          <w:marLeft w:val="480"/>
          <w:marRight w:val="0"/>
          <w:marTop w:val="0"/>
          <w:marBottom w:val="0"/>
          <w:divBdr>
            <w:top w:val="none" w:sz="0" w:space="0" w:color="auto"/>
            <w:left w:val="none" w:sz="0" w:space="0" w:color="auto"/>
            <w:bottom w:val="none" w:sz="0" w:space="0" w:color="auto"/>
            <w:right w:val="none" w:sz="0" w:space="0" w:color="auto"/>
          </w:divBdr>
        </w:div>
      </w:divsChild>
    </w:div>
    <w:div w:id="805053183">
      <w:bodyDiv w:val="1"/>
      <w:marLeft w:val="0"/>
      <w:marRight w:val="0"/>
      <w:marTop w:val="0"/>
      <w:marBottom w:val="0"/>
      <w:divBdr>
        <w:top w:val="none" w:sz="0" w:space="0" w:color="auto"/>
        <w:left w:val="none" w:sz="0" w:space="0" w:color="auto"/>
        <w:bottom w:val="none" w:sz="0" w:space="0" w:color="auto"/>
        <w:right w:val="none" w:sz="0" w:space="0" w:color="auto"/>
      </w:divBdr>
    </w:div>
    <w:div w:id="805856017">
      <w:bodyDiv w:val="1"/>
      <w:marLeft w:val="0"/>
      <w:marRight w:val="0"/>
      <w:marTop w:val="0"/>
      <w:marBottom w:val="0"/>
      <w:divBdr>
        <w:top w:val="none" w:sz="0" w:space="0" w:color="auto"/>
        <w:left w:val="none" w:sz="0" w:space="0" w:color="auto"/>
        <w:bottom w:val="none" w:sz="0" w:space="0" w:color="auto"/>
        <w:right w:val="none" w:sz="0" w:space="0" w:color="auto"/>
      </w:divBdr>
    </w:div>
    <w:div w:id="809522168">
      <w:bodyDiv w:val="1"/>
      <w:marLeft w:val="0"/>
      <w:marRight w:val="0"/>
      <w:marTop w:val="0"/>
      <w:marBottom w:val="0"/>
      <w:divBdr>
        <w:top w:val="none" w:sz="0" w:space="0" w:color="auto"/>
        <w:left w:val="none" w:sz="0" w:space="0" w:color="auto"/>
        <w:bottom w:val="none" w:sz="0" w:space="0" w:color="auto"/>
        <w:right w:val="none" w:sz="0" w:space="0" w:color="auto"/>
      </w:divBdr>
    </w:div>
    <w:div w:id="809594772">
      <w:bodyDiv w:val="1"/>
      <w:marLeft w:val="0"/>
      <w:marRight w:val="0"/>
      <w:marTop w:val="0"/>
      <w:marBottom w:val="0"/>
      <w:divBdr>
        <w:top w:val="none" w:sz="0" w:space="0" w:color="auto"/>
        <w:left w:val="none" w:sz="0" w:space="0" w:color="auto"/>
        <w:bottom w:val="none" w:sz="0" w:space="0" w:color="auto"/>
        <w:right w:val="none" w:sz="0" w:space="0" w:color="auto"/>
      </w:divBdr>
    </w:div>
    <w:div w:id="810751282">
      <w:bodyDiv w:val="1"/>
      <w:marLeft w:val="0"/>
      <w:marRight w:val="0"/>
      <w:marTop w:val="0"/>
      <w:marBottom w:val="0"/>
      <w:divBdr>
        <w:top w:val="none" w:sz="0" w:space="0" w:color="auto"/>
        <w:left w:val="none" w:sz="0" w:space="0" w:color="auto"/>
        <w:bottom w:val="none" w:sz="0" w:space="0" w:color="auto"/>
        <w:right w:val="none" w:sz="0" w:space="0" w:color="auto"/>
      </w:divBdr>
    </w:div>
    <w:div w:id="813257434">
      <w:bodyDiv w:val="1"/>
      <w:marLeft w:val="0"/>
      <w:marRight w:val="0"/>
      <w:marTop w:val="0"/>
      <w:marBottom w:val="0"/>
      <w:divBdr>
        <w:top w:val="none" w:sz="0" w:space="0" w:color="auto"/>
        <w:left w:val="none" w:sz="0" w:space="0" w:color="auto"/>
        <w:bottom w:val="none" w:sz="0" w:space="0" w:color="auto"/>
        <w:right w:val="none" w:sz="0" w:space="0" w:color="auto"/>
      </w:divBdr>
      <w:divsChild>
        <w:div w:id="110173210">
          <w:marLeft w:val="480"/>
          <w:marRight w:val="0"/>
          <w:marTop w:val="0"/>
          <w:marBottom w:val="0"/>
          <w:divBdr>
            <w:top w:val="none" w:sz="0" w:space="0" w:color="auto"/>
            <w:left w:val="none" w:sz="0" w:space="0" w:color="auto"/>
            <w:bottom w:val="none" w:sz="0" w:space="0" w:color="auto"/>
            <w:right w:val="none" w:sz="0" w:space="0" w:color="auto"/>
          </w:divBdr>
        </w:div>
        <w:div w:id="716977097">
          <w:marLeft w:val="480"/>
          <w:marRight w:val="0"/>
          <w:marTop w:val="0"/>
          <w:marBottom w:val="0"/>
          <w:divBdr>
            <w:top w:val="none" w:sz="0" w:space="0" w:color="auto"/>
            <w:left w:val="none" w:sz="0" w:space="0" w:color="auto"/>
            <w:bottom w:val="none" w:sz="0" w:space="0" w:color="auto"/>
            <w:right w:val="none" w:sz="0" w:space="0" w:color="auto"/>
          </w:divBdr>
        </w:div>
        <w:div w:id="1012802313">
          <w:marLeft w:val="480"/>
          <w:marRight w:val="0"/>
          <w:marTop w:val="0"/>
          <w:marBottom w:val="0"/>
          <w:divBdr>
            <w:top w:val="none" w:sz="0" w:space="0" w:color="auto"/>
            <w:left w:val="none" w:sz="0" w:space="0" w:color="auto"/>
            <w:bottom w:val="none" w:sz="0" w:space="0" w:color="auto"/>
            <w:right w:val="none" w:sz="0" w:space="0" w:color="auto"/>
          </w:divBdr>
        </w:div>
        <w:div w:id="410812136">
          <w:marLeft w:val="480"/>
          <w:marRight w:val="0"/>
          <w:marTop w:val="0"/>
          <w:marBottom w:val="0"/>
          <w:divBdr>
            <w:top w:val="none" w:sz="0" w:space="0" w:color="auto"/>
            <w:left w:val="none" w:sz="0" w:space="0" w:color="auto"/>
            <w:bottom w:val="none" w:sz="0" w:space="0" w:color="auto"/>
            <w:right w:val="none" w:sz="0" w:space="0" w:color="auto"/>
          </w:divBdr>
        </w:div>
        <w:div w:id="1003439249">
          <w:marLeft w:val="480"/>
          <w:marRight w:val="0"/>
          <w:marTop w:val="0"/>
          <w:marBottom w:val="0"/>
          <w:divBdr>
            <w:top w:val="none" w:sz="0" w:space="0" w:color="auto"/>
            <w:left w:val="none" w:sz="0" w:space="0" w:color="auto"/>
            <w:bottom w:val="none" w:sz="0" w:space="0" w:color="auto"/>
            <w:right w:val="none" w:sz="0" w:space="0" w:color="auto"/>
          </w:divBdr>
        </w:div>
        <w:div w:id="58554453">
          <w:marLeft w:val="480"/>
          <w:marRight w:val="0"/>
          <w:marTop w:val="0"/>
          <w:marBottom w:val="0"/>
          <w:divBdr>
            <w:top w:val="none" w:sz="0" w:space="0" w:color="auto"/>
            <w:left w:val="none" w:sz="0" w:space="0" w:color="auto"/>
            <w:bottom w:val="none" w:sz="0" w:space="0" w:color="auto"/>
            <w:right w:val="none" w:sz="0" w:space="0" w:color="auto"/>
          </w:divBdr>
        </w:div>
        <w:div w:id="157230860">
          <w:marLeft w:val="480"/>
          <w:marRight w:val="0"/>
          <w:marTop w:val="0"/>
          <w:marBottom w:val="0"/>
          <w:divBdr>
            <w:top w:val="none" w:sz="0" w:space="0" w:color="auto"/>
            <w:left w:val="none" w:sz="0" w:space="0" w:color="auto"/>
            <w:bottom w:val="none" w:sz="0" w:space="0" w:color="auto"/>
            <w:right w:val="none" w:sz="0" w:space="0" w:color="auto"/>
          </w:divBdr>
        </w:div>
        <w:div w:id="57022106">
          <w:marLeft w:val="480"/>
          <w:marRight w:val="0"/>
          <w:marTop w:val="0"/>
          <w:marBottom w:val="0"/>
          <w:divBdr>
            <w:top w:val="none" w:sz="0" w:space="0" w:color="auto"/>
            <w:left w:val="none" w:sz="0" w:space="0" w:color="auto"/>
            <w:bottom w:val="none" w:sz="0" w:space="0" w:color="auto"/>
            <w:right w:val="none" w:sz="0" w:space="0" w:color="auto"/>
          </w:divBdr>
        </w:div>
        <w:div w:id="755368879">
          <w:marLeft w:val="480"/>
          <w:marRight w:val="0"/>
          <w:marTop w:val="0"/>
          <w:marBottom w:val="0"/>
          <w:divBdr>
            <w:top w:val="none" w:sz="0" w:space="0" w:color="auto"/>
            <w:left w:val="none" w:sz="0" w:space="0" w:color="auto"/>
            <w:bottom w:val="none" w:sz="0" w:space="0" w:color="auto"/>
            <w:right w:val="none" w:sz="0" w:space="0" w:color="auto"/>
          </w:divBdr>
        </w:div>
        <w:div w:id="1188376113">
          <w:marLeft w:val="480"/>
          <w:marRight w:val="0"/>
          <w:marTop w:val="0"/>
          <w:marBottom w:val="0"/>
          <w:divBdr>
            <w:top w:val="none" w:sz="0" w:space="0" w:color="auto"/>
            <w:left w:val="none" w:sz="0" w:space="0" w:color="auto"/>
            <w:bottom w:val="none" w:sz="0" w:space="0" w:color="auto"/>
            <w:right w:val="none" w:sz="0" w:space="0" w:color="auto"/>
          </w:divBdr>
        </w:div>
        <w:div w:id="871308282">
          <w:marLeft w:val="480"/>
          <w:marRight w:val="0"/>
          <w:marTop w:val="0"/>
          <w:marBottom w:val="0"/>
          <w:divBdr>
            <w:top w:val="none" w:sz="0" w:space="0" w:color="auto"/>
            <w:left w:val="none" w:sz="0" w:space="0" w:color="auto"/>
            <w:bottom w:val="none" w:sz="0" w:space="0" w:color="auto"/>
            <w:right w:val="none" w:sz="0" w:space="0" w:color="auto"/>
          </w:divBdr>
        </w:div>
        <w:div w:id="1618684733">
          <w:marLeft w:val="480"/>
          <w:marRight w:val="0"/>
          <w:marTop w:val="0"/>
          <w:marBottom w:val="0"/>
          <w:divBdr>
            <w:top w:val="none" w:sz="0" w:space="0" w:color="auto"/>
            <w:left w:val="none" w:sz="0" w:space="0" w:color="auto"/>
            <w:bottom w:val="none" w:sz="0" w:space="0" w:color="auto"/>
            <w:right w:val="none" w:sz="0" w:space="0" w:color="auto"/>
          </w:divBdr>
        </w:div>
        <w:div w:id="1509949525">
          <w:marLeft w:val="480"/>
          <w:marRight w:val="0"/>
          <w:marTop w:val="0"/>
          <w:marBottom w:val="0"/>
          <w:divBdr>
            <w:top w:val="none" w:sz="0" w:space="0" w:color="auto"/>
            <w:left w:val="none" w:sz="0" w:space="0" w:color="auto"/>
            <w:bottom w:val="none" w:sz="0" w:space="0" w:color="auto"/>
            <w:right w:val="none" w:sz="0" w:space="0" w:color="auto"/>
          </w:divBdr>
        </w:div>
        <w:div w:id="1027029397">
          <w:marLeft w:val="480"/>
          <w:marRight w:val="0"/>
          <w:marTop w:val="0"/>
          <w:marBottom w:val="0"/>
          <w:divBdr>
            <w:top w:val="none" w:sz="0" w:space="0" w:color="auto"/>
            <w:left w:val="none" w:sz="0" w:space="0" w:color="auto"/>
            <w:bottom w:val="none" w:sz="0" w:space="0" w:color="auto"/>
            <w:right w:val="none" w:sz="0" w:space="0" w:color="auto"/>
          </w:divBdr>
        </w:div>
      </w:divsChild>
    </w:div>
    <w:div w:id="814298112">
      <w:bodyDiv w:val="1"/>
      <w:marLeft w:val="0"/>
      <w:marRight w:val="0"/>
      <w:marTop w:val="0"/>
      <w:marBottom w:val="0"/>
      <w:divBdr>
        <w:top w:val="none" w:sz="0" w:space="0" w:color="auto"/>
        <w:left w:val="none" w:sz="0" w:space="0" w:color="auto"/>
        <w:bottom w:val="none" w:sz="0" w:space="0" w:color="auto"/>
        <w:right w:val="none" w:sz="0" w:space="0" w:color="auto"/>
      </w:divBdr>
    </w:div>
    <w:div w:id="820004095">
      <w:bodyDiv w:val="1"/>
      <w:marLeft w:val="0"/>
      <w:marRight w:val="0"/>
      <w:marTop w:val="0"/>
      <w:marBottom w:val="0"/>
      <w:divBdr>
        <w:top w:val="none" w:sz="0" w:space="0" w:color="auto"/>
        <w:left w:val="none" w:sz="0" w:space="0" w:color="auto"/>
        <w:bottom w:val="none" w:sz="0" w:space="0" w:color="auto"/>
        <w:right w:val="none" w:sz="0" w:space="0" w:color="auto"/>
      </w:divBdr>
    </w:div>
    <w:div w:id="820855806">
      <w:bodyDiv w:val="1"/>
      <w:marLeft w:val="0"/>
      <w:marRight w:val="0"/>
      <w:marTop w:val="0"/>
      <w:marBottom w:val="0"/>
      <w:divBdr>
        <w:top w:val="none" w:sz="0" w:space="0" w:color="auto"/>
        <w:left w:val="none" w:sz="0" w:space="0" w:color="auto"/>
        <w:bottom w:val="none" w:sz="0" w:space="0" w:color="auto"/>
        <w:right w:val="none" w:sz="0" w:space="0" w:color="auto"/>
      </w:divBdr>
    </w:div>
    <w:div w:id="826628097">
      <w:bodyDiv w:val="1"/>
      <w:marLeft w:val="0"/>
      <w:marRight w:val="0"/>
      <w:marTop w:val="0"/>
      <w:marBottom w:val="0"/>
      <w:divBdr>
        <w:top w:val="none" w:sz="0" w:space="0" w:color="auto"/>
        <w:left w:val="none" w:sz="0" w:space="0" w:color="auto"/>
        <w:bottom w:val="none" w:sz="0" w:space="0" w:color="auto"/>
        <w:right w:val="none" w:sz="0" w:space="0" w:color="auto"/>
      </w:divBdr>
    </w:div>
    <w:div w:id="832141405">
      <w:bodyDiv w:val="1"/>
      <w:marLeft w:val="0"/>
      <w:marRight w:val="0"/>
      <w:marTop w:val="0"/>
      <w:marBottom w:val="0"/>
      <w:divBdr>
        <w:top w:val="none" w:sz="0" w:space="0" w:color="auto"/>
        <w:left w:val="none" w:sz="0" w:space="0" w:color="auto"/>
        <w:bottom w:val="none" w:sz="0" w:space="0" w:color="auto"/>
        <w:right w:val="none" w:sz="0" w:space="0" w:color="auto"/>
      </w:divBdr>
    </w:div>
    <w:div w:id="839931998">
      <w:bodyDiv w:val="1"/>
      <w:marLeft w:val="0"/>
      <w:marRight w:val="0"/>
      <w:marTop w:val="0"/>
      <w:marBottom w:val="0"/>
      <w:divBdr>
        <w:top w:val="none" w:sz="0" w:space="0" w:color="auto"/>
        <w:left w:val="none" w:sz="0" w:space="0" w:color="auto"/>
        <w:bottom w:val="none" w:sz="0" w:space="0" w:color="auto"/>
        <w:right w:val="none" w:sz="0" w:space="0" w:color="auto"/>
      </w:divBdr>
    </w:div>
    <w:div w:id="842552472">
      <w:bodyDiv w:val="1"/>
      <w:marLeft w:val="0"/>
      <w:marRight w:val="0"/>
      <w:marTop w:val="0"/>
      <w:marBottom w:val="0"/>
      <w:divBdr>
        <w:top w:val="none" w:sz="0" w:space="0" w:color="auto"/>
        <w:left w:val="none" w:sz="0" w:space="0" w:color="auto"/>
        <w:bottom w:val="none" w:sz="0" w:space="0" w:color="auto"/>
        <w:right w:val="none" w:sz="0" w:space="0" w:color="auto"/>
      </w:divBdr>
    </w:div>
    <w:div w:id="842664296">
      <w:bodyDiv w:val="1"/>
      <w:marLeft w:val="0"/>
      <w:marRight w:val="0"/>
      <w:marTop w:val="0"/>
      <w:marBottom w:val="0"/>
      <w:divBdr>
        <w:top w:val="none" w:sz="0" w:space="0" w:color="auto"/>
        <w:left w:val="none" w:sz="0" w:space="0" w:color="auto"/>
        <w:bottom w:val="none" w:sz="0" w:space="0" w:color="auto"/>
        <w:right w:val="none" w:sz="0" w:space="0" w:color="auto"/>
      </w:divBdr>
    </w:div>
    <w:div w:id="843474878">
      <w:bodyDiv w:val="1"/>
      <w:marLeft w:val="0"/>
      <w:marRight w:val="0"/>
      <w:marTop w:val="0"/>
      <w:marBottom w:val="0"/>
      <w:divBdr>
        <w:top w:val="none" w:sz="0" w:space="0" w:color="auto"/>
        <w:left w:val="none" w:sz="0" w:space="0" w:color="auto"/>
        <w:bottom w:val="none" w:sz="0" w:space="0" w:color="auto"/>
        <w:right w:val="none" w:sz="0" w:space="0" w:color="auto"/>
      </w:divBdr>
    </w:div>
    <w:div w:id="843475850">
      <w:bodyDiv w:val="1"/>
      <w:marLeft w:val="0"/>
      <w:marRight w:val="0"/>
      <w:marTop w:val="0"/>
      <w:marBottom w:val="0"/>
      <w:divBdr>
        <w:top w:val="none" w:sz="0" w:space="0" w:color="auto"/>
        <w:left w:val="none" w:sz="0" w:space="0" w:color="auto"/>
        <w:bottom w:val="none" w:sz="0" w:space="0" w:color="auto"/>
        <w:right w:val="none" w:sz="0" w:space="0" w:color="auto"/>
      </w:divBdr>
    </w:div>
    <w:div w:id="844318539">
      <w:bodyDiv w:val="1"/>
      <w:marLeft w:val="0"/>
      <w:marRight w:val="0"/>
      <w:marTop w:val="0"/>
      <w:marBottom w:val="0"/>
      <w:divBdr>
        <w:top w:val="none" w:sz="0" w:space="0" w:color="auto"/>
        <w:left w:val="none" w:sz="0" w:space="0" w:color="auto"/>
        <w:bottom w:val="none" w:sz="0" w:space="0" w:color="auto"/>
        <w:right w:val="none" w:sz="0" w:space="0" w:color="auto"/>
      </w:divBdr>
    </w:div>
    <w:div w:id="847140779">
      <w:bodyDiv w:val="1"/>
      <w:marLeft w:val="0"/>
      <w:marRight w:val="0"/>
      <w:marTop w:val="0"/>
      <w:marBottom w:val="0"/>
      <w:divBdr>
        <w:top w:val="none" w:sz="0" w:space="0" w:color="auto"/>
        <w:left w:val="none" w:sz="0" w:space="0" w:color="auto"/>
        <w:bottom w:val="none" w:sz="0" w:space="0" w:color="auto"/>
        <w:right w:val="none" w:sz="0" w:space="0" w:color="auto"/>
      </w:divBdr>
    </w:div>
    <w:div w:id="850337949">
      <w:bodyDiv w:val="1"/>
      <w:marLeft w:val="0"/>
      <w:marRight w:val="0"/>
      <w:marTop w:val="0"/>
      <w:marBottom w:val="0"/>
      <w:divBdr>
        <w:top w:val="none" w:sz="0" w:space="0" w:color="auto"/>
        <w:left w:val="none" w:sz="0" w:space="0" w:color="auto"/>
        <w:bottom w:val="none" w:sz="0" w:space="0" w:color="auto"/>
        <w:right w:val="none" w:sz="0" w:space="0" w:color="auto"/>
      </w:divBdr>
    </w:div>
    <w:div w:id="854922608">
      <w:bodyDiv w:val="1"/>
      <w:marLeft w:val="0"/>
      <w:marRight w:val="0"/>
      <w:marTop w:val="0"/>
      <w:marBottom w:val="0"/>
      <w:divBdr>
        <w:top w:val="none" w:sz="0" w:space="0" w:color="auto"/>
        <w:left w:val="none" w:sz="0" w:space="0" w:color="auto"/>
        <w:bottom w:val="none" w:sz="0" w:space="0" w:color="auto"/>
        <w:right w:val="none" w:sz="0" w:space="0" w:color="auto"/>
      </w:divBdr>
    </w:div>
    <w:div w:id="859314455">
      <w:bodyDiv w:val="1"/>
      <w:marLeft w:val="0"/>
      <w:marRight w:val="0"/>
      <w:marTop w:val="0"/>
      <w:marBottom w:val="0"/>
      <w:divBdr>
        <w:top w:val="none" w:sz="0" w:space="0" w:color="auto"/>
        <w:left w:val="none" w:sz="0" w:space="0" w:color="auto"/>
        <w:bottom w:val="none" w:sz="0" w:space="0" w:color="auto"/>
        <w:right w:val="none" w:sz="0" w:space="0" w:color="auto"/>
      </w:divBdr>
    </w:div>
    <w:div w:id="863905473">
      <w:bodyDiv w:val="1"/>
      <w:marLeft w:val="0"/>
      <w:marRight w:val="0"/>
      <w:marTop w:val="0"/>
      <w:marBottom w:val="0"/>
      <w:divBdr>
        <w:top w:val="none" w:sz="0" w:space="0" w:color="auto"/>
        <w:left w:val="none" w:sz="0" w:space="0" w:color="auto"/>
        <w:bottom w:val="none" w:sz="0" w:space="0" w:color="auto"/>
        <w:right w:val="none" w:sz="0" w:space="0" w:color="auto"/>
      </w:divBdr>
    </w:div>
    <w:div w:id="864171114">
      <w:bodyDiv w:val="1"/>
      <w:marLeft w:val="0"/>
      <w:marRight w:val="0"/>
      <w:marTop w:val="0"/>
      <w:marBottom w:val="0"/>
      <w:divBdr>
        <w:top w:val="none" w:sz="0" w:space="0" w:color="auto"/>
        <w:left w:val="none" w:sz="0" w:space="0" w:color="auto"/>
        <w:bottom w:val="none" w:sz="0" w:space="0" w:color="auto"/>
        <w:right w:val="none" w:sz="0" w:space="0" w:color="auto"/>
      </w:divBdr>
    </w:div>
    <w:div w:id="865292876">
      <w:bodyDiv w:val="1"/>
      <w:marLeft w:val="0"/>
      <w:marRight w:val="0"/>
      <w:marTop w:val="0"/>
      <w:marBottom w:val="0"/>
      <w:divBdr>
        <w:top w:val="none" w:sz="0" w:space="0" w:color="auto"/>
        <w:left w:val="none" w:sz="0" w:space="0" w:color="auto"/>
        <w:bottom w:val="none" w:sz="0" w:space="0" w:color="auto"/>
        <w:right w:val="none" w:sz="0" w:space="0" w:color="auto"/>
      </w:divBdr>
    </w:div>
    <w:div w:id="867257947">
      <w:bodyDiv w:val="1"/>
      <w:marLeft w:val="0"/>
      <w:marRight w:val="0"/>
      <w:marTop w:val="0"/>
      <w:marBottom w:val="0"/>
      <w:divBdr>
        <w:top w:val="none" w:sz="0" w:space="0" w:color="auto"/>
        <w:left w:val="none" w:sz="0" w:space="0" w:color="auto"/>
        <w:bottom w:val="none" w:sz="0" w:space="0" w:color="auto"/>
        <w:right w:val="none" w:sz="0" w:space="0" w:color="auto"/>
      </w:divBdr>
    </w:div>
    <w:div w:id="871307457">
      <w:bodyDiv w:val="1"/>
      <w:marLeft w:val="0"/>
      <w:marRight w:val="0"/>
      <w:marTop w:val="0"/>
      <w:marBottom w:val="0"/>
      <w:divBdr>
        <w:top w:val="none" w:sz="0" w:space="0" w:color="auto"/>
        <w:left w:val="none" w:sz="0" w:space="0" w:color="auto"/>
        <w:bottom w:val="none" w:sz="0" w:space="0" w:color="auto"/>
        <w:right w:val="none" w:sz="0" w:space="0" w:color="auto"/>
      </w:divBdr>
    </w:div>
    <w:div w:id="873612215">
      <w:bodyDiv w:val="1"/>
      <w:marLeft w:val="0"/>
      <w:marRight w:val="0"/>
      <w:marTop w:val="0"/>
      <w:marBottom w:val="0"/>
      <w:divBdr>
        <w:top w:val="none" w:sz="0" w:space="0" w:color="auto"/>
        <w:left w:val="none" w:sz="0" w:space="0" w:color="auto"/>
        <w:bottom w:val="none" w:sz="0" w:space="0" w:color="auto"/>
        <w:right w:val="none" w:sz="0" w:space="0" w:color="auto"/>
      </w:divBdr>
    </w:div>
    <w:div w:id="875702377">
      <w:bodyDiv w:val="1"/>
      <w:marLeft w:val="0"/>
      <w:marRight w:val="0"/>
      <w:marTop w:val="0"/>
      <w:marBottom w:val="0"/>
      <w:divBdr>
        <w:top w:val="none" w:sz="0" w:space="0" w:color="auto"/>
        <w:left w:val="none" w:sz="0" w:space="0" w:color="auto"/>
        <w:bottom w:val="none" w:sz="0" w:space="0" w:color="auto"/>
        <w:right w:val="none" w:sz="0" w:space="0" w:color="auto"/>
      </w:divBdr>
    </w:div>
    <w:div w:id="879171595">
      <w:bodyDiv w:val="1"/>
      <w:marLeft w:val="0"/>
      <w:marRight w:val="0"/>
      <w:marTop w:val="0"/>
      <w:marBottom w:val="0"/>
      <w:divBdr>
        <w:top w:val="none" w:sz="0" w:space="0" w:color="auto"/>
        <w:left w:val="none" w:sz="0" w:space="0" w:color="auto"/>
        <w:bottom w:val="none" w:sz="0" w:space="0" w:color="auto"/>
        <w:right w:val="none" w:sz="0" w:space="0" w:color="auto"/>
      </w:divBdr>
    </w:div>
    <w:div w:id="880092667">
      <w:bodyDiv w:val="1"/>
      <w:marLeft w:val="0"/>
      <w:marRight w:val="0"/>
      <w:marTop w:val="0"/>
      <w:marBottom w:val="0"/>
      <w:divBdr>
        <w:top w:val="none" w:sz="0" w:space="0" w:color="auto"/>
        <w:left w:val="none" w:sz="0" w:space="0" w:color="auto"/>
        <w:bottom w:val="none" w:sz="0" w:space="0" w:color="auto"/>
        <w:right w:val="none" w:sz="0" w:space="0" w:color="auto"/>
      </w:divBdr>
    </w:div>
    <w:div w:id="890926101">
      <w:bodyDiv w:val="1"/>
      <w:marLeft w:val="0"/>
      <w:marRight w:val="0"/>
      <w:marTop w:val="0"/>
      <w:marBottom w:val="0"/>
      <w:divBdr>
        <w:top w:val="none" w:sz="0" w:space="0" w:color="auto"/>
        <w:left w:val="none" w:sz="0" w:space="0" w:color="auto"/>
        <w:bottom w:val="none" w:sz="0" w:space="0" w:color="auto"/>
        <w:right w:val="none" w:sz="0" w:space="0" w:color="auto"/>
      </w:divBdr>
    </w:div>
    <w:div w:id="893006912">
      <w:bodyDiv w:val="1"/>
      <w:marLeft w:val="0"/>
      <w:marRight w:val="0"/>
      <w:marTop w:val="0"/>
      <w:marBottom w:val="0"/>
      <w:divBdr>
        <w:top w:val="none" w:sz="0" w:space="0" w:color="auto"/>
        <w:left w:val="none" w:sz="0" w:space="0" w:color="auto"/>
        <w:bottom w:val="none" w:sz="0" w:space="0" w:color="auto"/>
        <w:right w:val="none" w:sz="0" w:space="0" w:color="auto"/>
      </w:divBdr>
      <w:divsChild>
        <w:div w:id="54470961">
          <w:marLeft w:val="480"/>
          <w:marRight w:val="0"/>
          <w:marTop w:val="0"/>
          <w:marBottom w:val="0"/>
          <w:divBdr>
            <w:top w:val="none" w:sz="0" w:space="0" w:color="auto"/>
            <w:left w:val="none" w:sz="0" w:space="0" w:color="auto"/>
            <w:bottom w:val="none" w:sz="0" w:space="0" w:color="auto"/>
            <w:right w:val="none" w:sz="0" w:space="0" w:color="auto"/>
          </w:divBdr>
        </w:div>
        <w:div w:id="1419867839">
          <w:marLeft w:val="480"/>
          <w:marRight w:val="0"/>
          <w:marTop w:val="0"/>
          <w:marBottom w:val="0"/>
          <w:divBdr>
            <w:top w:val="none" w:sz="0" w:space="0" w:color="auto"/>
            <w:left w:val="none" w:sz="0" w:space="0" w:color="auto"/>
            <w:bottom w:val="none" w:sz="0" w:space="0" w:color="auto"/>
            <w:right w:val="none" w:sz="0" w:space="0" w:color="auto"/>
          </w:divBdr>
        </w:div>
        <w:div w:id="918370090">
          <w:marLeft w:val="480"/>
          <w:marRight w:val="0"/>
          <w:marTop w:val="0"/>
          <w:marBottom w:val="0"/>
          <w:divBdr>
            <w:top w:val="none" w:sz="0" w:space="0" w:color="auto"/>
            <w:left w:val="none" w:sz="0" w:space="0" w:color="auto"/>
            <w:bottom w:val="none" w:sz="0" w:space="0" w:color="auto"/>
            <w:right w:val="none" w:sz="0" w:space="0" w:color="auto"/>
          </w:divBdr>
        </w:div>
        <w:div w:id="1383138905">
          <w:marLeft w:val="480"/>
          <w:marRight w:val="0"/>
          <w:marTop w:val="0"/>
          <w:marBottom w:val="0"/>
          <w:divBdr>
            <w:top w:val="none" w:sz="0" w:space="0" w:color="auto"/>
            <w:left w:val="none" w:sz="0" w:space="0" w:color="auto"/>
            <w:bottom w:val="none" w:sz="0" w:space="0" w:color="auto"/>
            <w:right w:val="none" w:sz="0" w:space="0" w:color="auto"/>
          </w:divBdr>
        </w:div>
        <w:div w:id="2104718843">
          <w:marLeft w:val="480"/>
          <w:marRight w:val="0"/>
          <w:marTop w:val="0"/>
          <w:marBottom w:val="0"/>
          <w:divBdr>
            <w:top w:val="none" w:sz="0" w:space="0" w:color="auto"/>
            <w:left w:val="none" w:sz="0" w:space="0" w:color="auto"/>
            <w:bottom w:val="none" w:sz="0" w:space="0" w:color="auto"/>
            <w:right w:val="none" w:sz="0" w:space="0" w:color="auto"/>
          </w:divBdr>
        </w:div>
        <w:div w:id="1135758226">
          <w:marLeft w:val="480"/>
          <w:marRight w:val="0"/>
          <w:marTop w:val="0"/>
          <w:marBottom w:val="0"/>
          <w:divBdr>
            <w:top w:val="none" w:sz="0" w:space="0" w:color="auto"/>
            <w:left w:val="none" w:sz="0" w:space="0" w:color="auto"/>
            <w:bottom w:val="none" w:sz="0" w:space="0" w:color="auto"/>
            <w:right w:val="none" w:sz="0" w:space="0" w:color="auto"/>
          </w:divBdr>
        </w:div>
        <w:div w:id="1235624218">
          <w:marLeft w:val="480"/>
          <w:marRight w:val="0"/>
          <w:marTop w:val="0"/>
          <w:marBottom w:val="0"/>
          <w:divBdr>
            <w:top w:val="none" w:sz="0" w:space="0" w:color="auto"/>
            <w:left w:val="none" w:sz="0" w:space="0" w:color="auto"/>
            <w:bottom w:val="none" w:sz="0" w:space="0" w:color="auto"/>
            <w:right w:val="none" w:sz="0" w:space="0" w:color="auto"/>
          </w:divBdr>
        </w:div>
        <w:div w:id="1770814903">
          <w:marLeft w:val="480"/>
          <w:marRight w:val="0"/>
          <w:marTop w:val="0"/>
          <w:marBottom w:val="0"/>
          <w:divBdr>
            <w:top w:val="none" w:sz="0" w:space="0" w:color="auto"/>
            <w:left w:val="none" w:sz="0" w:space="0" w:color="auto"/>
            <w:bottom w:val="none" w:sz="0" w:space="0" w:color="auto"/>
            <w:right w:val="none" w:sz="0" w:space="0" w:color="auto"/>
          </w:divBdr>
        </w:div>
        <w:div w:id="1978219611">
          <w:marLeft w:val="480"/>
          <w:marRight w:val="0"/>
          <w:marTop w:val="0"/>
          <w:marBottom w:val="0"/>
          <w:divBdr>
            <w:top w:val="none" w:sz="0" w:space="0" w:color="auto"/>
            <w:left w:val="none" w:sz="0" w:space="0" w:color="auto"/>
            <w:bottom w:val="none" w:sz="0" w:space="0" w:color="auto"/>
            <w:right w:val="none" w:sz="0" w:space="0" w:color="auto"/>
          </w:divBdr>
        </w:div>
        <w:div w:id="252401234">
          <w:marLeft w:val="480"/>
          <w:marRight w:val="0"/>
          <w:marTop w:val="0"/>
          <w:marBottom w:val="0"/>
          <w:divBdr>
            <w:top w:val="none" w:sz="0" w:space="0" w:color="auto"/>
            <w:left w:val="none" w:sz="0" w:space="0" w:color="auto"/>
            <w:bottom w:val="none" w:sz="0" w:space="0" w:color="auto"/>
            <w:right w:val="none" w:sz="0" w:space="0" w:color="auto"/>
          </w:divBdr>
        </w:div>
        <w:div w:id="673804988">
          <w:marLeft w:val="480"/>
          <w:marRight w:val="0"/>
          <w:marTop w:val="0"/>
          <w:marBottom w:val="0"/>
          <w:divBdr>
            <w:top w:val="none" w:sz="0" w:space="0" w:color="auto"/>
            <w:left w:val="none" w:sz="0" w:space="0" w:color="auto"/>
            <w:bottom w:val="none" w:sz="0" w:space="0" w:color="auto"/>
            <w:right w:val="none" w:sz="0" w:space="0" w:color="auto"/>
          </w:divBdr>
        </w:div>
        <w:div w:id="1234662522">
          <w:marLeft w:val="480"/>
          <w:marRight w:val="0"/>
          <w:marTop w:val="0"/>
          <w:marBottom w:val="0"/>
          <w:divBdr>
            <w:top w:val="none" w:sz="0" w:space="0" w:color="auto"/>
            <w:left w:val="none" w:sz="0" w:space="0" w:color="auto"/>
            <w:bottom w:val="none" w:sz="0" w:space="0" w:color="auto"/>
            <w:right w:val="none" w:sz="0" w:space="0" w:color="auto"/>
          </w:divBdr>
        </w:div>
        <w:div w:id="294872339">
          <w:marLeft w:val="480"/>
          <w:marRight w:val="0"/>
          <w:marTop w:val="0"/>
          <w:marBottom w:val="0"/>
          <w:divBdr>
            <w:top w:val="none" w:sz="0" w:space="0" w:color="auto"/>
            <w:left w:val="none" w:sz="0" w:space="0" w:color="auto"/>
            <w:bottom w:val="none" w:sz="0" w:space="0" w:color="auto"/>
            <w:right w:val="none" w:sz="0" w:space="0" w:color="auto"/>
          </w:divBdr>
        </w:div>
        <w:div w:id="598026805">
          <w:marLeft w:val="480"/>
          <w:marRight w:val="0"/>
          <w:marTop w:val="0"/>
          <w:marBottom w:val="0"/>
          <w:divBdr>
            <w:top w:val="none" w:sz="0" w:space="0" w:color="auto"/>
            <w:left w:val="none" w:sz="0" w:space="0" w:color="auto"/>
            <w:bottom w:val="none" w:sz="0" w:space="0" w:color="auto"/>
            <w:right w:val="none" w:sz="0" w:space="0" w:color="auto"/>
          </w:divBdr>
        </w:div>
        <w:div w:id="1047875582">
          <w:marLeft w:val="480"/>
          <w:marRight w:val="0"/>
          <w:marTop w:val="0"/>
          <w:marBottom w:val="0"/>
          <w:divBdr>
            <w:top w:val="none" w:sz="0" w:space="0" w:color="auto"/>
            <w:left w:val="none" w:sz="0" w:space="0" w:color="auto"/>
            <w:bottom w:val="none" w:sz="0" w:space="0" w:color="auto"/>
            <w:right w:val="none" w:sz="0" w:space="0" w:color="auto"/>
          </w:divBdr>
        </w:div>
        <w:div w:id="1660620792">
          <w:marLeft w:val="480"/>
          <w:marRight w:val="0"/>
          <w:marTop w:val="0"/>
          <w:marBottom w:val="0"/>
          <w:divBdr>
            <w:top w:val="none" w:sz="0" w:space="0" w:color="auto"/>
            <w:left w:val="none" w:sz="0" w:space="0" w:color="auto"/>
            <w:bottom w:val="none" w:sz="0" w:space="0" w:color="auto"/>
            <w:right w:val="none" w:sz="0" w:space="0" w:color="auto"/>
          </w:divBdr>
        </w:div>
        <w:div w:id="989553012">
          <w:marLeft w:val="480"/>
          <w:marRight w:val="0"/>
          <w:marTop w:val="0"/>
          <w:marBottom w:val="0"/>
          <w:divBdr>
            <w:top w:val="none" w:sz="0" w:space="0" w:color="auto"/>
            <w:left w:val="none" w:sz="0" w:space="0" w:color="auto"/>
            <w:bottom w:val="none" w:sz="0" w:space="0" w:color="auto"/>
            <w:right w:val="none" w:sz="0" w:space="0" w:color="auto"/>
          </w:divBdr>
        </w:div>
      </w:divsChild>
    </w:div>
    <w:div w:id="894391245">
      <w:bodyDiv w:val="1"/>
      <w:marLeft w:val="0"/>
      <w:marRight w:val="0"/>
      <w:marTop w:val="0"/>
      <w:marBottom w:val="0"/>
      <w:divBdr>
        <w:top w:val="none" w:sz="0" w:space="0" w:color="auto"/>
        <w:left w:val="none" w:sz="0" w:space="0" w:color="auto"/>
        <w:bottom w:val="none" w:sz="0" w:space="0" w:color="auto"/>
        <w:right w:val="none" w:sz="0" w:space="0" w:color="auto"/>
      </w:divBdr>
    </w:div>
    <w:div w:id="895436558">
      <w:bodyDiv w:val="1"/>
      <w:marLeft w:val="0"/>
      <w:marRight w:val="0"/>
      <w:marTop w:val="0"/>
      <w:marBottom w:val="0"/>
      <w:divBdr>
        <w:top w:val="none" w:sz="0" w:space="0" w:color="auto"/>
        <w:left w:val="none" w:sz="0" w:space="0" w:color="auto"/>
        <w:bottom w:val="none" w:sz="0" w:space="0" w:color="auto"/>
        <w:right w:val="none" w:sz="0" w:space="0" w:color="auto"/>
      </w:divBdr>
      <w:divsChild>
        <w:div w:id="891696448">
          <w:marLeft w:val="480"/>
          <w:marRight w:val="0"/>
          <w:marTop w:val="0"/>
          <w:marBottom w:val="0"/>
          <w:divBdr>
            <w:top w:val="none" w:sz="0" w:space="0" w:color="auto"/>
            <w:left w:val="none" w:sz="0" w:space="0" w:color="auto"/>
            <w:bottom w:val="none" w:sz="0" w:space="0" w:color="auto"/>
            <w:right w:val="none" w:sz="0" w:space="0" w:color="auto"/>
          </w:divBdr>
        </w:div>
        <w:div w:id="1924952969">
          <w:marLeft w:val="480"/>
          <w:marRight w:val="0"/>
          <w:marTop w:val="0"/>
          <w:marBottom w:val="0"/>
          <w:divBdr>
            <w:top w:val="none" w:sz="0" w:space="0" w:color="auto"/>
            <w:left w:val="none" w:sz="0" w:space="0" w:color="auto"/>
            <w:bottom w:val="none" w:sz="0" w:space="0" w:color="auto"/>
            <w:right w:val="none" w:sz="0" w:space="0" w:color="auto"/>
          </w:divBdr>
        </w:div>
        <w:div w:id="1955091680">
          <w:marLeft w:val="480"/>
          <w:marRight w:val="0"/>
          <w:marTop w:val="0"/>
          <w:marBottom w:val="0"/>
          <w:divBdr>
            <w:top w:val="none" w:sz="0" w:space="0" w:color="auto"/>
            <w:left w:val="none" w:sz="0" w:space="0" w:color="auto"/>
            <w:bottom w:val="none" w:sz="0" w:space="0" w:color="auto"/>
            <w:right w:val="none" w:sz="0" w:space="0" w:color="auto"/>
          </w:divBdr>
        </w:div>
        <w:div w:id="1182860247">
          <w:marLeft w:val="480"/>
          <w:marRight w:val="0"/>
          <w:marTop w:val="0"/>
          <w:marBottom w:val="0"/>
          <w:divBdr>
            <w:top w:val="none" w:sz="0" w:space="0" w:color="auto"/>
            <w:left w:val="none" w:sz="0" w:space="0" w:color="auto"/>
            <w:bottom w:val="none" w:sz="0" w:space="0" w:color="auto"/>
            <w:right w:val="none" w:sz="0" w:space="0" w:color="auto"/>
          </w:divBdr>
        </w:div>
        <w:div w:id="1511334782">
          <w:marLeft w:val="480"/>
          <w:marRight w:val="0"/>
          <w:marTop w:val="0"/>
          <w:marBottom w:val="0"/>
          <w:divBdr>
            <w:top w:val="none" w:sz="0" w:space="0" w:color="auto"/>
            <w:left w:val="none" w:sz="0" w:space="0" w:color="auto"/>
            <w:bottom w:val="none" w:sz="0" w:space="0" w:color="auto"/>
            <w:right w:val="none" w:sz="0" w:space="0" w:color="auto"/>
          </w:divBdr>
        </w:div>
        <w:div w:id="636180868">
          <w:marLeft w:val="480"/>
          <w:marRight w:val="0"/>
          <w:marTop w:val="0"/>
          <w:marBottom w:val="0"/>
          <w:divBdr>
            <w:top w:val="none" w:sz="0" w:space="0" w:color="auto"/>
            <w:left w:val="none" w:sz="0" w:space="0" w:color="auto"/>
            <w:bottom w:val="none" w:sz="0" w:space="0" w:color="auto"/>
            <w:right w:val="none" w:sz="0" w:space="0" w:color="auto"/>
          </w:divBdr>
        </w:div>
        <w:div w:id="1365640575">
          <w:marLeft w:val="480"/>
          <w:marRight w:val="0"/>
          <w:marTop w:val="0"/>
          <w:marBottom w:val="0"/>
          <w:divBdr>
            <w:top w:val="none" w:sz="0" w:space="0" w:color="auto"/>
            <w:left w:val="none" w:sz="0" w:space="0" w:color="auto"/>
            <w:bottom w:val="none" w:sz="0" w:space="0" w:color="auto"/>
            <w:right w:val="none" w:sz="0" w:space="0" w:color="auto"/>
          </w:divBdr>
        </w:div>
        <w:div w:id="1827092666">
          <w:marLeft w:val="480"/>
          <w:marRight w:val="0"/>
          <w:marTop w:val="0"/>
          <w:marBottom w:val="0"/>
          <w:divBdr>
            <w:top w:val="none" w:sz="0" w:space="0" w:color="auto"/>
            <w:left w:val="none" w:sz="0" w:space="0" w:color="auto"/>
            <w:bottom w:val="none" w:sz="0" w:space="0" w:color="auto"/>
            <w:right w:val="none" w:sz="0" w:space="0" w:color="auto"/>
          </w:divBdr>
        </w:div>
        <w:div w:id="1093743277">
          <w:marLeft w:val="480"/>
          <w:marRight w:val="0"/>
          <w:marTop w:val="0"/>
          <w:marBottom w:val="0"/>
          <w:divBdr>
            <w:top w:val="none" w:sz="0" w:space="0" w:color="auto"/>
            <w:left w:val="none" w:sz="0" w:space="0" w:color="auto"/>
            <w:bottom w:val="none" w:sz="0" w:space="0" w:color="auto"/>
            <w:right w:val="none" w:sz="0" w:space="0" w:color="auto"/>
          </w:divBdr>
        </w:div>
        <w:div w:id="796721255">
          <w:marLeft w:val="480"/>
          <w:marRight w:val="0"/>
          <w:marTop w:val="0"/>
          <w:marBottom w:val="0"/>
          <w:divBdr>
            <w:top w:val="none" w:sz="0" w:space="0" w:color="auto"/>
            <w:left w:val="none" w:sz="0" w:space="0" w:color="auto"/>
            <w:bottom w:val="none" w:sz="0" w:space="0" w:color="auto"/>
            <w:right w:val="none" w:sz="0" w:space="0" w:color="auto"/>
          </w:divBdr>
        </w:div>
        <w:div w:id="27529223">
          <w:marLeft w:val="480"/>
          <w:marRight w:val="0"/>
          <w:marTop w:val="0"/>
          <w:marBottom w:val="0"/>
          <w:divBdr>
            <w:top w:val="none" w:sz="0" w:space="0" w:color="auto"/>
            <w:left w:val="none" w:sz="0" w:space="0" w:color="auto"/>
            <w:bottom w:val="none" w:sz="0" w:space="0" w:color="auto"/>
            <w:right w:val="none" w:sz="0" w:space="0" w:color="auto"/>
          </w:divBdr>
        </w:div>
        <w:div w:id="1468667066">
          <w:marLeft w:val="480"/>
          <w:marRight w:val="0"/>
          <w:marTop w:val="0"/>
          <w:marBottom w:val="0"/>
          <w:divBdr>
            <w:top w:val="none" w:sz="0" w:space="0" w:color="auto"/>
            <w:left w:val="none" w:sz="0" w:space="0" w:color="auto"/>
            <w:bottom w:val="none" w:sz="0" w:space="0" w:color="auto"/>
            <w:right w:val="none" w:sz="0" w:space="0" w:color="auto"/>
          </w:divBdr>
        </w:div>
        <w:div w:id="537276766">
          <w:marLeft w:val="480"/>
          <w:marRight w:val="0"/>
          <w:marTop w:val="0"/>
          <w:marBottom w:val="0"/>
          <w:divBdr>
            <w:top w:val="none" w:sz="0" w:space="0" w:color="auto"/>
            <w:left w:val="none" w:sz="0" w:space="0" w:color="auto"/>
            <w:bottom w:val="none" w:sz="0" w:space="0" w:color="auto"/>
            <w:right w:val="none" w:sz="0" w:space="0" w:color="auto"/>
          </w:divBdr>
        </w:div>
        <w:div w:id="39402804">
          <w:marLeft w:val="480"/>
          <w:marRight w:val="0"/>
          <w:marTop w:val="0"/>
          <w:marBottom w:val="0"/>
          <w:divBdr>
            <w:top w:val="none" w:sz="0" w:space="0" w:color="auto"/>
            <w:left w:val="none" w:sz="0" w:space="0" w:color="auto"/>
            <w:bottom w:val="none" w:sz="0" w:space="0" w:color="auto"/>
            <w:right w:val="none" w:sz="0" w:space="0" w:color="auto"/>
          </w:divBdr>
        </w:div>
        <w:div w:id="285503743">
          <w:marLeft w:val="480"/>
          <w:marRight w:val="0"/>
          <w:marTop w:val="0"/>
          <w:marBottom w:val="0"/>
          <w:divBdr>
            <w:top w:val="none" w:sz="0" w:space="0" w:color="auto"/>
            <w:left w:val="none" w:sz="0" w:space="0" w:color="auto"/>
            <w:bottom w:val="none" w:sz="0" w:space="0" w:color="auto"/>
            <w:right w:val="none" w:sz="0" w:space="0" w:color="auto"/>
          </w:divBdr>
        </w:div>
        <w:div w:id="351495202">
          <w:marLeft w:val="480"/>
          <w:marRight w:val="0"/>
          <w:marTop w:val="0"/>
          <w:marBottom w:val="0"/>
          <w:divBdr>
            <w:top w:val="none" w:sz="0" w:space="0" w:color="auto"/>
            <w:left w:val="none" w:sz="0" w:space="0" w:color="auto"/>
            <w:bottom w:val="none" w:sz="0" w:space="0" w:color="auto"/>
            <w:right w:val="none" w:sz="0" w:space="0" w:color="auto"/>
          </w:divBdr>
        </w:div>
        <w:div w:id="380911193">
          <w:marLeft w:val="480"/>
          <w:marRight w:val="0"/>
          <w:marTop w:val="0"/>
          <w:marBottom w:val="0"/>
          <w:divBdr>
            <w:top w:val="none" w:sz="0" w:space="0" w:color="auto"/>
            <w:left w:val="none" w:sz="0" w:space="0" w:color="auto"/>
            <w:bottom w:val="none" w:sz="0" w:space="0" w:color="auto"/>
            <w:right w:val="none" w:sz="0" w:space="0" w:color="auto"/>
          </w:divBdr>
        </w:div>
        <w:div w:id="1706129309">
          <w:marLeft w:val="480"/>
          <w:marRight w:val="0"/>
          <w:marTop w:val="0"/>
          <w:marBottom w:val="0"/>
          <w:divBdr>
            <w:top w:val="none" w:sz="0" w:space="0" w:color="auto"/>
            <w:left w:val="none" w:sz="0" w:space="0" w:color="auto"/>
            <w:bottom w:val="none" w:sz="0" w:space="0" w:color="auto"/>
            <w:right w:val="none" w:sz="0" w:space="0" w:color="auto"/>
          </w:divBdr>
        </w:div>
        <w:div w:id="1783184769">
          <w:marLeft w:val="480"/>
          <w:marRight w:val="0"/>
          <w:marTop w:val="0"/>
          <w:marBottom w:val="0"/>
          <w:divBdr>
            <w:top w:val="none" w:sz="0" w:space="0" w:color="auto"/>
            <w:left w:val="none" w:sz="0" w:space="0" w:color="auto"/>
            <w:bottom w:val="none" w:sz="0" w:space="0" w:color="auto"/>
            <w:right w:val="none" w:sz="0" w:space="0" w:color="auto"/>
          </w:divBdr>
        </w:div>
        <w:div w:id="703485686">
          <w:marLeft w:val="480"/>
          <w:marRight w:val="0"/>
          <w:marTop w:val="0"/>
          <w:marBottom w:val="0"/>
          <w:divBdr>
            <w:top w:val="none" w:sz="0" w:space="0" w:color="auto"/>
            <w:left w:val="none" w:sz="0" w:space="0" w:color="auto"/>
            <w:bottom w:val="none" w:sz="0" w:space="0" w:color="auto"/>
            <w:right w:val="none" w:sz="0" w:space="0" w:color="auto"/>
          </w:divBdr>
        </w:div>
        <w:div w:id="785850443">
          <w:marLeft w:val="480"/>
          <w:marRight w:val="0"/>
          <w:marTop w:val="0"/>
          <w:marBottom w:val="0"/>
          <w:divBdr>
            <w:top w:val="none" w:sz="0" w:space="0" w:color="auto"/>
            <w:left w:val="none" w:sz="0" w:space="0" w:color="auto"/>
            <w:bottom w:val="none" w:sz="0" w:space="0" w:color="auto"/>
            <w:right w:val="none" w:sz="0" w:space="0" w:color="auto"/>
          </w:divBdr>
        </w:div>
        <w:div w:id="1617830358">
          <w:marLeft w:val="480"/>
          <w:marRight w:val="0"/>
          <w:marTop w:val="0"/>
          <w:marBottom w:val="0"/>
          <w:divBdr>
            <w:top w:val="none" w:sz="0" w:space="0" w:color="auto"/>
            <w:left w:val="none" w:sz="0" w:space="0" w:color="auto"/>
            <w:bottom w:val="none" w:sz="0" w:space="0" w:color="auto"/>
            <w:right w:val="none" w:sz="0" w:space="0" w:color="auto"/>
          </w:divBdr>
        </w:div>
        <w:div w:id="471169986">
          <w:marLeft w:val="480"/>
          <w:marRight w:val="0"/>
          <w:marTop w:val="0"/>
          <w:marBottom w:val="0"/>
          <w:divBdr>
            <w:top w:val="none" w:sz="0" w:space="0" w:color="auto"/>
            <w:left w:val="none" w:sz="0" w:space="0" w:color="auto"/>
            <w:bottom w:val="none" w:sz="0" w:space="0" w:color="auto"/>
            <w:right w:val="none" w:sz="0" w:space="0" w:color="auto"/>
          </w:divBdr>
        </w:div>
        <w:div w:id="1586453566">
          <w:marLeft w:val="480"/>
          <w:marRight w:val="0"/>
          <w:marTop w:val="0"/>
          <w:marBottom w:val="0"/>
          <w:divBdr>
            <w:top w:val="none" w:sz="0" w:space="0" w:color="auto"/>
            <w:left w:val="none" w:sz="0" w:space="0" w:color="auto"/>
            <w:bottom w:val="none" w:sz="0" w:space="0" w:color="auto"/>
            <w:right w:val="none" w:sz="0" w:space="0" w:color="auto"/>
          </w:divBdr>
        </w:div>
        <w:div w:id="1809590704">
          <w:marLeft w:val="480"/>
          <w:marRight w:val="0"/>
          <w:marTop w:val="0"/>
          <w:marBottom w:val="0"/>
          <w:divBdr>
            <w:top w:val="none" w:sz="0" w:space="0" w:color="auto"/>
            <w:left w:val="none" w:sz="0" w:space="0" w:color="auto"/>
            <w:bottom w:val="none" w:sz="0" w:space="0" w:color="auto"/>
            <w:right w:val="none" w:sz="0" w:space="0" w:color="auto"/>
          </w:divBdr>
        </w:div>
        <w:div w:id="1616013905">
          <w:marLeft w:val="480"/>
          <w:marRight w:val="0"/>
          <w:marTop w:val="0"/>
          <w:marBottom w:val="0"/>
          <w:divBdr>
            <w:top w:val="none" w:sz="0" w:space="0" w:color="auto"/>
            <w:left w:val="none" w:sz="0" w:space="0" w:color="auto"/>
            <w:bottom w:val="none" w:sz="0" w:space="0" w:color="auto"/>
            <w:right w:val="none" w:sz="0" w:space="0" w:color="auto"/>
          </w:divBdr>
        </w:div>
        <w:div w:id="1060592759">
          <w:marLeft w:val="480"/>
          <w:marRight w:val="0"/>
          <w:marTop w:val="0"/>
          <w:marBottom w:val="0"/>
          <w:divBdr>
            <w:top w:val="none" w:sz="0" w:space="0" w:color="auto"/>
            <w:left w:val="none" w:sz="0" w:space="0" w:color="auto"/>
            <w:bottom w:val="none" w:sz="0" w:space="0" w:color="auto"/>
            <w:right w:val="none" w:sz="0" w:space="0" w:color="auto"/>
          </w:divBdr>
        </w:div>
        <w:div w:id="1644775779">
          <w:marLeft w:val="480"/>
          <w:marRight w:val="0"/>
          <w:marTop w:val="0"/>
          <w:marBottom w:val="0"/>
          <w:divBdr>
            <w:top w:val="none" w:sz="0" w:space="0" w:color="auto"/>
            <w:left w:val="none" w:sz="0" w:space="0" w:color="auto"/>
            <w:bottom w:val="none" w:sz="0" w:space="0" w:color="auto"/>
            <w:right w:val="none" w:sz="0" w:space="0" w:color="auto"/>
          </w:divBdr>
        </w:div>
        <w:div w:id="1860461443">
          <w:marLeft w:val="480"/>
          <w:marRight w:val="0"/>
          <w:marTop w:val="0"/>
          <w:marBottom w:val="0"/>
          <w:divBdr>
            <w:top w:val="none" w:sz="0" w:space="0" w:color="auto"/>
            <w:left w:val="none" w:sz="0" w:space="0" w:color="auto"/>
            <w:bottom w:val="none" w:sz="0" w:space="0" w:color="auto"/>
            <w:right w:val="none" w:sz="0" w:space="0" w:color="auto"/>
          </w:divBdr>
        </w:div>
      </w:divsChild>
    </w:div>
    <w:div w:id="899484508">
      <w:bodyDiv w:val="1"/>
      <w:marLeft w:val="0"/>
      <w:marRight w:val="0"/>
      <w:marTop w:val="0"/>
      <w:marBottom w:val="0"/>
      <w:divBdr>
        <w:top w:val="none" w:sz="0" w:space="0" w:color="auto"/>
        <w:left w:val="none" w:sz="0" w:space="0" w:color="auto"/>
        <w:bottom w:val="none" w:sz="0" w:space="0" w:color="auto"/>
        <w:right w:val="none" w:sz="0" w:space="0" w:color="auto"/>
      </w:divBdr>
      <w:divsChild>
        <w:div w:id="2007053047">
          <w:marLeft w:val="480"/>
          <w:marRight w:val="0"/>
          <w:marTop w:val="0"/>
          <w:marBottom w:val="0"/>
          <w:divBdr>
            <w:top w:val="none" w:sz="0" w:space="0" w:color="auto"/>
            <w:left w:val="none" w:sz="0" w:space="0" w:color="auto"/>
            <w:bottom w:val="none" w:sz="0" w:space="0" w:color="auto"/>
            <w:right w:val="none" w:sz="0" w:space="0" w:color="auto"/>
          </w:divBdr>
        </w:div>
        <w:div w:id="1326859894">
          <w:marLeft w:val="480"/>
          <w:marRight w:val="0"/>
          <w:marTop w:val="0"/>
          <w:marBottom w:val="0"/>
          <w:divBdr>
            <w:top w:val="none" w:sz="0" w:space="0" w:color="auto"/>
            <w:left w:val="none" w:sz="0" w:space="0" w:color="auto"/>
            <w:bottom w:val="none" w:sz="0" w:space="0" w:color="auto"/>
            <w:right w:val="none" w:sz="0" w:space="0" w:color="auto"/>
          </w:divBdr>
        </w:div>
        <w:div w:id="685903720">
          <w:marLeft w:val="480"/>
          <w:marRight w:val="0"/>
          <w:marTop w:val="0"/>
          <w:marBottom w:val="0"/>
          <w:divBdr>
            <w:top w:val="none" w:sz="0" w:space="0" w:color="auto"/>
            <w:left w:val="none" w:sz="0" w:space="0" w:color="auto"/>
            <w:bottom w:val="none" w:sz="0" w:space="0" w:color="auto"/>
            <w:right w:val="none" w:sz="0" w:space="0" w:color="auto"/>
          </w:divBdr>
        </w:div>
        <w:div w:id="490144701">
          <w:marLeft w:val="480"/>
          <w:marRight w:val="0"/>
          <w:marTop w:val="0"/>
          <w:marBottom w:val="0"/>
          <w:divBdr>
            <w:top w:val="none" w:sz="0" w:space="0" w:color="auto"/>
            <w:left w:val="none" w:sz="0" w:space="0" w:color="auto"/>
            <w:bottom w:val="none" w:sz="0" w:space="0" w:color="auto"/>
            <w:right w:val="none" w:sz="0" w:space="0" w:color="auto"/>
          </w:divBdr>
        </w:div>
        <w:div w:id="1700352943">
          <w:marLeft w:val="480"/>
          <w:marRight w:val="0"/>
          <w:marTop w:val="0"/>
          <w:marBottom w:val="0"/>
          <w:divBdr>
            <w:top w:val="none" w:sz="0" w:space="0" w:color="auto"/>
            <w:left w:val="none" w:sz="0" w:space="0" w:color="auto"/>
            <w:bottom w:val="none" w:sz="0" w:space="0" w:color="auto"/>
            <w:right w:val="none" w:sz="0" w:space="0" w:color="auto"/>
          </w:divBdr>
        </w:div>
        <w:div w:id="191191343">
          <w:marLeft w:val="480"/>
          <w:marRight w:val="0"/>
          <w:marTop w:val="0"/>
          <w:marBottom w:val="0"/>
          <w:divBdr>
            <w:top w:val="none" w:sz="0" w:space="0" w:color="auto"/>
            <w:left w:val="none" w:sz="0" w:space="0" w:color="auto"/>
            <w:bottom w:val="none" w:sz="0" w:space="0" w:color="auto"/>
            <w:right w:val="none" w:sz="0" w:space="0" w:color="auto"/>
          </w:divBdr>
        </w:div>
        <w:div w:id="72747359">
          <w:marLeft w:val="480"/>
          <w:marRight w:val="0"/>
          <w:marTop w:val="0"/>
          <w:marBottom w:val="0"/>
          <w:divBdr>
            <w:top w:val="none" w:sz="0" w:space="0" w:color="auto"/>
            <w:left w:val="none" w:sz="0" w:space="0" w:color="auto"/>
            <w:bottom w:val="none" w:sz="0" w:space="0" w:color="auto"/>
            <w:right w:val="none" w:sz="0" w:space="0" w:color="auto"/>
          </w:divBdr>
        </w:div>
        <w:div w:id="2097431289">
          <w:marLeft w:val="480"/>
          <w:marRight w:val="0"/>
          <w:marTop w:val="0"/>
          <w:marBottom w:val="0"/>
          <w:divBdr>
            <w:top w:val="none" w:sz="0" w:space="0" w:color="auto"/>
            <w:left w:val="none" w:sz="0" w:space="0" w:color="auto"/>
            <w:bottom w:val="none" w:sz="0" w:space="0" w:color="auto"/>
            <w:right w:val="none" w:sz="0" w:space="0" w:color="auto"/>
          </w:divBdr>
        </w:div>
        <w:div w:id="1905869707">
          <w:marLeft w:val="480"/>
          <w:marRight w:val="0"/>
          <w:marTop w:val="0"/>
          <w:marBottom w:val="0"/>
          <w:divBdr>
            <w:top w:val="none" w:sz="0" w:space="0" w:color="auto"/>
            <w:left w:val="none" w:sz="0" w:space="0" w:color="auto"/>
            <w:bottom w:val="none" w:sz="0" w:space="0" w:color="auto"/>
            <w:right w:val="none" w:sz="0" w:space="0" w:color="auto"/>
          </w:divBdr>
        </w:div>
        <w:div w:id="920875046">
          <w:marLeft w:val="480"/>
          <w:marRight w:val="0"/>
          <w:marTop w:val="0"/>
          <w:marBottom w:val="0"/>
          <w:divBdr>
            <w:top w:val="none" w:sz="0" w:space="0" w:color="auto"/>
            <w:left w:val="none" w:sz="0" w:space="0" w:color="auto"/>
            <w:bottom w:val="none" w:sz="0" w:space="0" w:color="auto"/>
            <w:right w:val="none" w:sz="0" w:space="0" w:color="auto"/>
          </w:divBdr>
        </w:div>
        <w:div w:id="172500281">
          <w:marLeft w:val="480"/>
          <w:marRight w:val="0"/>
          <w:marTop w:val="0"/>
          <w:marBottom w:val="0"/>
          <w:divBdr>
            <w:top w:val="none" w:sz="0" w:space="0" w:color="auto"/>
            <w:left w:val="none" w:sz="0" w:space="0" w:color="auto"/>
            <w:bottom w:val="none" w:sz="0" w:space="0" w:color="auto"/>
            <w:right w:val="none" w:sz="0" w:space="0" w:color="auto"/>
          </w:divBdr>
        </w:div>
        <w:div w:id="553539819">
          <w:marLeft w:val="480"/>
          <w:marRight w:val="0"/>
          <w:marTop w:val="0"/>
          <w:marBottom w:val="0"/>
          <w:divBdr>
            <w:top w:val="none" w:sz="0" w:space="0" w:color="auto"/>
            <w:left w:val="none" w:sz="0" w:space="0" w:color="auto"/>
            <w:bottom w:val="none" w:sz="0" w:space="0" w:color="auto"/>
            <w:right w:val="none" w:sz="0" w:space="0" w:color="auto"/>
          </w:divBdr>
        </w:div>
        <w:div w:id="1421369186">
          <w:marLeft w:val="480"/>
          <w:marRight w:val="0"/>
          <w:marTop w:val="0"/>
          <w:marBottom w:val="0"/>
          <w:divBdr>
            <w:top w:val="none" w:sz="0" w:space="0" w:color="auto"/>
            <w:left w:val="none" w:sz="0" w:space="0" w:color="auto"/>
            <w:bottom w:val="none" w:sz="0" w:space="0" w:color="auto"/>
            <w:right w:val="none" w:sz="0" w:space="0" w:color="auto"/>
          </w:divBdr>
        </w:div>
        <w:div w:id="1281953325">
          <w:marLeft w:val="480"/>
          <w:marRight w:val="0"/>
          <w:marTop w:val="0"/>
          <w:marBottom w:val="0"/>
          <w:divBdr>
            <w:top w:val="none" w:sz="0" w:space="0" w:color="auto"/>
            <w:left w:val="none" w:sz="0" w:space="0" w:color="auto"/>
            <w:bottom w:val="none" w:sz="0" w:space="0" w:color="auto"/>
            <w:right w:val="none" w:sz="0" w:space="0" w:color="auto"/>
          </w:divBdr>
        </w:div>
        <w:div w:id="1315833296">
          <w:marLeft w:val="480"/>
          <w:marRight w:val="0"/>
          <w:marTop w:val="0"/>
          <w:marBottom w:val="0"/>
          <w:divBdr>
            <w:top w:val="none" w:sz="0" w:space="0" w:color="auto"/>
            <w:left w:val="none" w:sz="0" w:space="0" w:color="auto"/>
            <w:bottom w:val="none" w:sz="0" w:space="0" w:color="auto"/>
            <w:right w:val="none" w:sz="0" w:space="0" w:color="auto"/>
          </w:divBdr>
        </w:div>
        <w:div w:id="88895483">
          <w:marLeft w:val="480"/>
          <w:marRight w:val="0"/>
          <w:marTop w:val="0"/>
          <w:marBottom w:val="0"/>
          <w:divBdr>
            <w:top w:val="none" w:sz="0" w:space="0" w:color="auto"/>
            <w:left w:val="none" w:sz="0" w:space="0" w:color="auto"/>
            <w:bottom w:val="none" w:sz="0" w:space="0" w:color="auto"/>
            <w:right w:val="none" w:sz="0" w:space="0" w:color="auto"/>
          </w:divBdr>
        </w:div>
        <w:div w:id="655498752">
          <w:marLeft w:val="480"/>
          <w:marRight w:val="0"/>
          <w:marTop w:val="0"/>
          <w:marBottom w:val="0"/>
          <w:divBdr>
            <w:top w:val="none" w:sz="0" w:space="0" w:color="auto"/>
            <w:left w:val="none" w:sz="0" w:space="0" w:color="auto"/>
            <w:bottom w:val="none" w:sz="0" w:space="0" w:color="auto"/>
            <w:right w:val="none" w:sz="0" w:space="0" w:color="auto"/>
          </w:divBdr>
        </w:div>
        <w:div w:id="1915818876">
          <w:marLeft w:val="480"/>
          <w:marRight w:val="0"/>
          <w:marTop w:val="0"/>
          <w:marBottom w:val="0"/>
          <w:divBdr>
            <w:top w:val="none" w:sz="0" w:space="0" w:color="auto"/>
            <w:left w:val="none" w:sz="0" w:space="0" w:color="auto"/>
            <w:bottom w:val="none" w:sz="0" w:space="0" w:color="auto"/>
            <w:right w:val="none" w:sz="0" w:space="0" w:color="auto"/>
          </w:divBdr>
        </w:div>
        <w:div w:id="43914796">
          <w:marLeft w:val="480"/>
          <w:marRight w:val="0"/>
          <w:marTop w:val="0"/>
          <w:marBottom w:val="0"/>
          <w:divBdr>
            <w:top w:val="none" w:sz="0" w:space="0" w:color="auto"/>
            <w:left w:val="none" w:sz="0" w:space="0" w:color="auto"/>
            <w:bottom w:val="none" w:sz="0" w:space="0" w:color="auto"/>
            <w:right w:val="none" w:sz="0" w:space="0" w:color="auto"/>
          </w:divBdr>
        </w:div>
        <w:div w:id="416563058">
          <w:marLeft w:val="480"/>
          <w:marRight w:val="0"/>
          <w:marTop w:val="0"/>
          <w:marBottom w:val="0"/>
          <w:divBdr>
            <w:top w:val="none" w:sz="0" w:space="0" w:color="auto"/>
            <w:left w:val="none" w:sz="0" w:space="0" w:color="auto"/>
            <w:bottom w:val="none" w:sz="0" w:space="0" w:color="auto"/>
            <w:right w:val="none" w:sz="0" w:space="0" w:color="auto"/>
          </w:divBdr>
        </w:div>
        <w:div w:id="277681484">
          <w:marLeft w:val="480"/>
          <w:marRight w:val="0"/>
          <w:marTop w:val="0"/>
          <w:marBottom w:val="0"/>
          <w:divBdr>
            <w:top w:val="none" w:sz="0" w:space="0" w:color="auto"/>
            <w:left w:val="none" w:sz="0" w:space="0" w:color="auto"/>
            <w:bottom w:val="none" w:sz="0" w:space="0" w:color="auto"/>
            <w:right w:val="none" w:sz="0" w:space="0" w:color="auto"/>
          </w:divBdr>
        </w:div>
        <w:div w:id="321593050">
          <w:marLeft w:val="480"/>
          <w:marRight w:val="0"/>
          <w:marTop w:val="0"/>
          <w:marBottom w:val="0"/>
          <w:divBdr>
            <w:top w:val="none" w:sz="0" w:space="0" w:color="auto"/>
            <w:left w:val="none" w:sz="0" w:space="0" w:color="auto"/>
            <w:bottom w:val="none" w:sz="0" w:space="0" w:color="auto"/>
            <w:right w:val="none" w:sz="0" w:space="0" w:color="auto"/>
          </w:divBdr>
        </w:div>
        <w:div w:id="760418504">
          <w:marLeft w:val="480"/>
          <w:marRight w:val="0"/>
          <w:marTop w:val="0"/>
          <w:marBottom w:val="0"/>
          <w:divBdr>
            <w:top w:val="none" w:sz="0" w:space="0" w:color="auto"/>
            <w:left w:val="none" w:sz="0" w:space="0" w:color="auto"/>
            <w:bottom w:val="none" w:sz="0" w:space="0" w:color="auto"/>
            <w:right w:val="none" w:sz="0" w:space="0" w:color="auto"/>
          </w:divBdr>
        </w:div>
        <w:div w:id="1420247496">
          <w:marLeft w:val="480"/>
          <w:marRight w:val="0"/>
          <w:marTop w:val="0"/>
          <w:marBottom w:val="0"/>
          <w:divBdr>
            <w:top w:val="none" w:sz="0" w:space="0" w:color="auto"/>
            <w:left w:val="none" w:sz="0" w:space="0" w:color="auto"/>
            <w:bottom w:val="none" w:sz="0" w:space="0" w:color="auto"/>
            <w:right w:val="none" w:sz="0" w:space="0" w:color="auto"/>
          </w:divBdr>
        </w:div>
        <w:div w:id="1113944555">
          <w:marLeft w:val="480"/>
          <w:marRight w:val="0"/>
          <w:marTop w:val="0"/>
          <w:marBottom w:val="0"/>
          <w:divBdr>
            <w:top w:val="none" w:sz="0" w:space="0" w:color="auto"/>
            <w:left w:val="none" w:sz="0" w:space="0" w:color="auto"/>
            <w:bottom w:val="none" w:sz="0" w:space="0" w:color="auto"/>
            <w:right w:val="none" w:sz="0" w:space="0" w:color="auto"/>
          </w:divBdr>
        </w:div>
        <w:div w:id="1963610388">
          <w:marLeft w:val="480"/>
          <w:marRight w:val="0"/>
          <w:marTop w:val="0"/>
          <w:marBottom w:val="0"/>
          <w:divBdr>
            <w:top w:val="none" w:sz="0" w:space="0" w:color="auto"/>
            <w:left w:val="none" w:sz="0" w:space="0" w:color="auto"/>
            <w:bottom w:val="none" w:sz="0" w:space="0" w:color="auto"/>
            <w:right w:val="none" w:sz="0" w:space="0" w:color="auto"/>
          </w:divBdr>
        </w:div>
        <w:div w:id="237398425">
          <w:marLeft w:val="480"/>
          <w:marRight w:val="0"/>
          <w:marTop w:val="0"/>
          <w:marBottom w:val="0"/>
          <w:divBdr>
            <w:top w:val="none" w:sz="0" w:space="0" w:color="auto"/>
            <w:left w:val="none" w:sz="0" w:space="0" w:color="auto"/>
            <w:bottom w:val="none" w:sz="0" w:space="0" w:color="auto"/>
            <w:right w:val="none" w:sz="0" w:space="0" w:color="auto"/>
          </w:divBdr>
        </w:div>
        <w:div w:id="1115445593">
          <w:marLeft w:val="480"/>
          <w:marRight w:val="0"/>
          <w:marTop w:val="0"/>
          <w:marBottom w:val="0"/>
          <w:divBdr>
            <w:top w:val="none" w:sz="0" w:space="0" w:color="auto"/>
            <w:left w:val="none" w:sz="0" w:space="0" w:color="auto"/>
            <w:bottom w:val="none" w:sz="0" w:space="0" w:color="auto"/>
            <w:right w:val="none" w:sz="0" w:space="0" w:color="auto"/>
          </w:divBdr>
        </w:div>
        <w:div w:id="1099788027">
          <w:marLeft w:val="480"/>
          <w:marRight w:val="0"/>
          <w:marTop w:val="0"/>
          <w:marBottom w:val="0"/>
          <w:divBdr>
            <w:top w:val="none" w:sz="0" w:space="0" w:color="auto"/>
            <w:left w:val="none" w:sz="0" w:space="0" w:color="auto"/>
            <w:bottom w:val="none" w:sz="0" w:space="0" w:color="auto"/>
            <w:right w:val="none" w:sz="0" w:space="0" w:color="auto"/>
          </w:divBdr>
        </w:div>
      </w:divsChild>
    </w:div>
    <w:div w:id="899679149">
      <w:bodyDiv w:val="1"/>
      <w:marLeft w:val="0"/>
      <w:marRight w:val="0"/>
      <w:marTop w:val="0"/>
      <w:marBottom w:val="0"/>
      <w:divBdr>
        <w:top w:val="none" w:sz="0" w:space="0" w:color="auto"/>
        <w:left w:val="none" w:sz="0" w:space="0" w:color="auto"/>
        <w:bottom w:val="none" w:sz="0" w:space="0" w:color="auto"/>
        <w:right w:val="none" w:sz="0" w:space="0" w:color="auto"/>
      </w:divBdr>
    </w:div>
    <w:div w:id="900409585">
      <w:bodyDiv w:val="1"/>
      <w:marLeft w:val="0"/>
      <w:marRight w:val="0"/>
      <w:marTop w:val="0"/>
      <w:marBottom w:val="0"/>
      <w:divBdr>
        <w:top w:val="none" w:sz="0" w:space="0" w:color="auto"/>
        <w:left w:val="none" w:sz="0" w:space="0" w:color="auto"/>
        <w:bottom w:val="none" w:sz="0" w:space="0" w:color="auto"/>
        <w:right w:val="none" w:sz="0" w:space="0" w:color="auto"/>
      </w:divBdr>
    </w:div>
    <w:div w:id="901140379">
      <w:bodyDiv w:val="1"/>
      <w:marLeft w:val="0"/>
      <w:marRight w:val="0"/>
      <w:marTop w:val="0"/>
      <w:marBottom w:val="0"/>
      <w:divBdr>
        <w:top w:val="none" w:sz="0" w:space="0" w:color="auto"/>
        <w:left w:val="none" w:sz="0" w:space="0" w:color="auto"/>
        <w:bottom w:val="none" w:sz="0" w:space="0" w:color="auto"/>
        <w:right w:val="none" w:sz="0" w:space="0" w:color="auto"/>
      </w:divBdr>
    </w:div>
    <w:div w:id="917787296">
      <w:bodyDiv w:val="1"/>
      <w:marLeft w:val="0"/>
      <w:marRight w:val="0"/>
      <w:marTop w:val="0"/>
      <w:marBottom w:val="0"/>
      <w:divBdr>
        <w:top w:val="none" w:sz="0" w:space="0" w:color="auto"/>
        <w:left w:val="none" w:sz="0" w:space="0" w:color="auto"/>
        <w:bottom w:val="none" w:sz="0" w:space="0" w:color="auto"/>
        <w:right w:val="none" w:sz="0" w:space="0" w:color="auto"/>
      </w:divBdr>
      <w:divsChild>
        <w:div w:id="296566968">
          <w:marLeft w:val="480"/>
          <w:marRight w:val="0"/>
          <w:marTop w:val="0"/>
          <w:marBottom w:val="0"/>
          <w:divBdr>
            <w:top w:val="none" w:sz="0" w:space="0" w:color="auto"/>
            <w:left w:val="none" w:sz="0" w:space="0" w:color="auto"/>
            <w:bottom w:val="none" w:sz="0" w:space="0" w:color="auto"/>
            <w:right w:val="none" w:sz="0" w:space="0" w:color="auto"/>
          </w:divBdr>
        </w:div>
        <w:div w:id="1849515983">
          <w:marLeft w:val="480"/>
          <w:marRight w:val="0"/>
          <w:marTop w:val="0"/>
          <w:marBottom w:val="0"/>
          <w:divBdr>
            <w:top w:val="none" w:sz="0" w:space="0" w:color="auto"/>
            <w:left w:val="none" w:sz="0" w:space="0" w:color="auto"/>
            <w:bottom w:val="none" w:sz="0" w:space="0" w:color="auto"/>
            <w:right w:val="none" w:sz="0" w:space="0" w:color="auto"/>
          </w:divBdr>
        </w:div>
        <w:div w:id="790056823">
          <w:marLeft w:val="480"/>
          <w:marRight w:val="0"/>
          <w:marTop w:val="0"/>
          <w:marBottom w:val="0"/>
          <w:divBdr>
            <w:top w:val="none" w:sz="0" w:space="0" w:color="auto"/>
            <w:left w:val="none" w:sz="0" w:space="0" w:color="auto"/>
            <w:bottom w:val="none" w:sz="0" w:space="0" w:color="auto"/>
            <w:right w:val="none" w:sz="0" w:space="0" w:color="auto"/>
          </w:divBdr>
        </w:div>
        <w:div w:id="594367581">
          <w:marLeft w:val="480"/>
          <w:marRight w:val="0"/>
          <w:marTop w:val="0"/>
          <w:marBottom w:val="0"/>
          <w:divBdr>
            <w:top w:val="none" w:sz="0" w:space="0" w:color="auto"/>
            <w:left w:val="none" w:sz="0" w:space="0" w:color="auto"/>
            <w:bottom w:val="none" w:sz="0" w:space="0" w:color="auto"/>
            <w:right w:val="none" w:sz="0" w:space="0" w:color="auto"/>
          </w:divBdr>
        </w:div>
        <w:div w:id="563758565">
          <w:marLeft w:val="480"/>
          <w:marRight w:val="0"/>
          <w:marTop w:val="0"/>
          <w:marBottom w:val="0"/>
          <w:divBdr>
            <w:top w:val="none" w:sz="0" w:space="0" w:color="auto"/>
            <w:left w:val="none" w:sz="0" w:space="0" w:color="auto"/>
            <w:bottom w:val="none" w:sz="0" w:space="0" w:color="auto"/>
            <w:right w:val="none" w:sz="0" w:space="0" w:color="auto"/>
          </w:divBdr>
        </w:div>
        <w:div w:id="124978558">
          <w:marLeft w:val="480"/>
          <w:marRight w:val="0"/>
          <w:marTop w:val="0"/>
          <w:marBottom w:val="0"/>
          <w:divBdr>
            <w:top w:val="none" w:sz="0" w:space="0" w:color="auto"/>
            <w:left w:val="none" w:sz="0" w:space="0" w:color="auto"/>
            <w:bottom w:val="none" w:sz="0" w:space="0" w:color="auto"/>
            <w:right w:val="none" w:sz="0" w:space="0" w:color="auto"/>
          </w:divBdr>
        </w:div>
        <w:div w:id="811823932">
          <w:marLeft w:val="480"/>
          <w:marRight w:val="0"/>
          <w:marTop w:val="0"/>
          <w:marBottom w:val="0"/>
          <w:divBdr>
            <w:top w:val="none" w:sz="0" w:space="0" w:color="auto"/>
            <w:left w:val="none" w:sz="0" w:space="0" w:color="auto"/>
            <w:bottom w:val="none" w:sz="0" w:space="0" w:color="auto"/>
            <w:right w:val="none" w:sz="0" w:space="0" w:color="auto"/>
          </w:divBdr>
        </w:div>
        <w:div w:id="35784310">
          <w:marLeft w:val="480"/>
          <w:marRight w:val="0"/>
          <w:marTop w:val="0"/>
          <w:marBottom w:val="0"/>
          <w:divBdr>
            <w:top w:val="none" w:sz="0" w:space="0" w:color="auto"/>
            <w:left w:val="none" w:sz="0" w:space="0" w:color="auto"/>
            <w:bottom w:val="none" w:sz="0" w:space="0" w:color="auto"/>
            <w:right w:val="none" w:sz="0" w:space="0" w:color="auto"/>
          </w:divBdr>
        </w:div>
        <w:div w:id="1480878885">
          <w:marLeft w:val="480"/>
          <w:marRight w:val="0"/>
          <w:marTop w:val="0"/>
          <w:marBottom w:val="0"/>
          <w:divBdr>
            <w:top w:val="none" w:sz="0" w:space="0" w:color="auto"/>
            <w:left w:val="none" w:sz="0" w:space="0" w:color="auto"/>
            <w:bottom w:val="none" w:sz="0" w:space="0" w:color="auto"/>
            <w:right w:val="none" w:sz="0" w:space="0" w:color="auto"/>
          </w:divBdr>
        </w:div>
        <w:div w:id="443160046">
          <w:marLeft w:val="480"/>
          <w:marRight w:val="0"/>
          <w:marTop w:val="0"/>
          <w:marBottom w:val="0"/>
          <w:divBdr>
            <w:top w:val="none" w:sz="0" w:space="0" w:color="auto"/>
            <w:left w:val="none" w:sz="0" w:space="0" w:color="auto"/>
            <w:bottom w:val="none" w:sz="0" w:space="0" w:color="auto"/>
            <w:right w:val="none" w:sz="0" w:space="0" w:color="auto"/>
          </w:divBdr>
        </w:div>
        <w:div w:id="1530532233">
          <w:marLeft w:val="480"/>
          <w:marRight w:val="0"/>
          <w:marTop w:val="0"/>
          <w:marBottom w:val="0"/>
          <w:divBdr>
            <w:top w:val="none" w:sz="0" w:space="0" w:color="auto"/>
            <w:left w:val="none" w:sz="0" w:space="0" w:color="auto"/>
            <w:bottom w:val="none" w:sz="0" w:space="0" w:color="auto"/>
            <w:right w:val="none" w:sz="0" w:space="0" w:color="auto"/>
          </w:divBdr>
        </w:div>
        <w:div w:id="1300648699">
          <w:marLeft w:val="480"/>
          <w:marRight w:val="0"/>
          <w:marTop w:val="0"/>
          <w:marBottom w:val="0"/>
          <w:divBdr>
            <w:top w:val="none" w:sz="0" w:space="0" w:color="auto"/>
            <w:left w:val="none" w:sz="0" w:space="0" w:color="auto"/>
            <w:bottom w:val="none" w:sz="0" w:space="0" w:color="auto"/>
            <w:right w:val="none" w:sz="0" w:space="0" w:color="auto"/>
          </w:divBdr>
        </w:div>
        <w:div w:id="2006198602">
          <w:marLeft w:val="480"/>
          <w:marRight w:val="0"/>
          <w:marTop w:val="0"/>
          <w:marBottom w:val="0"/>
          <w:divBdr>
            <w:top w:val="none" w:sz="0" w:space="0" w:color="auto"/>
            <w:left w:val="none" w:sz="0" w:space="0" w:color="auto"/>
            <w:bottom w:val="none" w:sz="0" w:space="0" w:color="auto"/>
            <w:right w:val="none" w:sz="0" w:space="0" w:color="auto"/>
          </w:divBdr>
        </w:div>
        <w:div w:id="588851168">
          <w:marLeft w:val="480"/>
          <w:marRight w:val="0"/>
          <w:marTop w:val="0"/>
          <w:marBottom w:val="0"/>
          <w:divBdr>
            <w:top w:val="none" w:sz="0" w:space="0" w:color="auto"/>
            <w:left w:val="none" w:sz="0" w:space="0" w:color="auto"/>
            <w:bottom w:val="none" w:sz="0" w:space="0" w:color="auto"/>
            <w:right w:val="none" w:sz="0" w:space="0" w:color="auto"/>
          </w:divBdr>
        </w:div>
        <w:div w:id="1042172765">
          <w:marLeft w:val="480"/>
          <w:marRight w:val="0"/>
          <w:marTop w:val="0"/>
          <w:marBottom w:val="0"/>
          <w:divBdr>
            <w:top w:val="none" w:sz="0" w:space="0" w:color="auto"/>
            <w:left w:val="none" w:sz="0" w:space="0" w:color="auto"/>
            <w:bottom w:val="none" w:sz="0" w:space="0" w:color="auto"/>
            <w:right w:val="none" w:sz="0" w:space="0" w:color="auto"/>
          </w:divBdr>
        </w:div>
        <w:div w:id="1002708812">
          <w:marLeft w:val="480"/>
          <w:marRight w:val="0"/>
          <w:marTop w:val="0"/>
          <w:marBottom w:val="0"/>
          <w:divBdr>
            <w:top w:val="none" w:sz="0" w:space="0" w:color="auto"/>
            <w:left w:val="none" w:sz="0" w:space="0" w:color="auto"/>
            <w:bottom w:val="none" w:sz="0" w:space="0" w:color="auto"/>
            <w:right w:val="none" w:sz="0" w:space="0" w:color="auto"/>
          </w:divBdr>
        </w:div>
        <w:div w:id="1240940381">
          <w:marLeft w:val="480"/>
          <w:marRight w:val="0"/>
          <w:marTop w:val="0"/>
          <w:marBottom w:val="0"/>
          <w:divBdr>
            <w:top w:val="none" w:sz="0" w:space="0" w:color="auto"/>
            <w:left w:val="none" w:sz="0" w:space="0" w:color="auto"/>
            <w:bottom w:val="none" w:sz="0" w:space="0" w:color="auto"/>
            <w:right w:val="none" w:sz="0" w:space="0" w:color="auto"/>
          </w:divBdr>
        </w:div>
        <w:div w:id="1621259488">
          <w:marLeft w:val="480"/>
          <w:marRight w:val="0"/>
          <w:marTop w:val="0"/>
          <w:marBottom w:val="0"/>
          <w:divBdr>
            <w:top w:val="none" w:sz="0" w:space="0" w:color="auto"/>
            <w:left w:val="none" w:sz="0" w:space="0" w:color="auto"/>
            <w:bottom w:val="none" w:sz="0" w:space="0" w:color="auto"/>
            <w:right w:val="none" w:sz="0" w:space="0" w:color="auto"/>
          </w:divBdr>
        </w:div>
        <w:div w:id="1789273459">
          <w:marLeft w:val="480"/>
          <w:marRight w:val="0"/>
          <w:marTop w:val="0"/>
          <w:marBottom w:val="0"/>
          <w:divBdr>
            <w:top w:val="none" w:sz="0" w:space="0" w:color="auto"/>
            <w:left w:val="none" w:sz="0" w:space="0" w:color="auto"/>
            <w:bottom w:val="none" w:sz="0" w:space="0" w:color="auto"/>
            <w:right w:val="none" w:sz="0" w:space="0" w:color="auto"/>
          </w:divBdr>
        </w:div>
        <w:div w:id="852914512">
          <w:marLeft w:val="480"/>
          <w:marRight w:val="0"/>
          <w:marTop w:val="0"/>
          <w:marBottom w:val="0"/>
          <w:divBdr>
            <w:top w:val="none" w:sz="0" w:space="0" w:color="auto"/>
            <w:left w:val="none" w:sz="0" w:space="0" w:color="auto"/>
            <w:bottom w:val="none" w:sz="0" w:space="0" w:color="auto"/>
            <w:right w:val="none" w:sz="0" w:space="0" w:color="auto"/>
          </w:divBdr>
        </w:div>
        <w:div w:id="811558701">
          <w:marLeft w:val="480"/>
          <w:marRight w:val="0"/>
          <w:marTop w:val="0"/>
          <w:marBottom w:val="0"/>
          <w:divBdr>
            <w:top w:val="none" w:sz="0" w:space="0" w:color="auto"/>
            <w:left w:val="none" w:sz="0" w:space="0" w:color="auto"/>
            <w:bottom w:val="none" w:sz="0" w:space="0" w:color="auto"/>
            <w:right w:val="none" w:sz="0" w:space="0" w:color="auto"/>
          </w:divBdr>
        </w:div>
        <w:div w:id="1145973504">
          <w:marLeft w:val="480"/>
          <w:marRight w:val="0"/>
          <w:marTop w:val="0"/>
          <w:marBottom w:val="0"/>
          <w:divBdr>
            <w:top w:val="none" w:sz="0" w:space="0" w:color="auto"/>
            <w:left w:val="none" w:sz="0" w:space="0" w:color="auto"/>
            <w:bottom w:val="none" w:sz="0" w:space="0" w:color="auto"/>
            <w:right w:val="none" w:sz="0" w:space="0" w:color="auto"/>
          </w:divBdr>
        </w:div>
        <w:div w:id="780538267">
          <w:marLeft w:val="480"/>
          <w:marRight w:val="0"/>
          <w:marTop w:val="0"/>
          <w:marBottom w:val="0"/>
          <w:divBdr>
            <w:top w:val="none" w:sz="0" w:space="0" w:color="auto"/>
            <w:left w:val="none" w:sz="0" w:space="0" w:color="auto"/>
            <w:bottom w:val="none" w:sz="0" w:space="0" w:color="auto"/>
            <w:right w:val="none" w:sz="0" w:space="0" w:color="auto"/>
          </w:divBdr>
        </w:div>
        <w:div w:id="1817649866">
          <w:marLeft w:val="480"/>
          <w:marRight w:val="0"/>
          <w:marTop w:val="0"/>
          <w:marBottom w:val="0"/>
          <w:divBdr>
            <w:top w:val="none" w:sz="0" w:space="0" w:color="auto"/>
            <w:left w:val="none" w:sz="0" w:space="0" w:color="auto"/>
            <w:bottom w:val="none" w:sz="0" w:space="0" w:color="auto"/>
            <w:right w:val="none" w:sz="0" w:space="0" w:color="auto"/>
          </w:divBdr>
        </w:div>
        <w:div w:id="1107777559">
          <w:marLeft w:val="480"/>
          <w:marRight w:val="0"/>
          <w:marTop w:val="0"/>
          <w:marBottom w:val="0"/>
          <w:divBdr>
            <w:top w:val="none" w:sz="0" w:space="0" w:color="auto"/>
            <w:left w:val="none" w:sz="0" w:space="0" w:color="auto"/>
            <w:bottom w:val="none" w:sz="0" w:space="0" w:color="auto"/>
            <w:right w:val="none" w:sz="0" w:space="0" w:color="auto"/>
          </w:divBdr>
        </w:div>
        <w:div w:id="461461298">
          <w:marLeft w:val="480"/>
          <w:marRight w:val="0"/>
          <w:marTop w:val="0"/>
          <w:marBottom w:val="0"/>
          <w:divBdr>
            <w:top w:val="none" w:sz="0" w:space="0" w:color="auto"/>
            <w:left w:val="none" w:sz="0" w:space="0" w:color="auto"/>
            <w:bottom w:val="none" w:sz="0" w:space="0" w:color="auto"/>
            <w:right w:val="none" w:sz="0" w:space="0" w:color="auto"/>
          </w:divBdr>
        </w:div>
      </w:divsChild>
    </w:div>
    <w:div w:id="919296321">
      <w:bodyDiv w:val="1"/>
      <w:marLeft w:val="0"/>
      <w:marRight w:val="0"/>
      <w:marTop w:val="0"/>
      <w:marBottom w:val="0"/>
      <w:divBdr>
        <w:top w:val="none" w:sz="0" w:space="0" w:color="auto"/>
        <w:left w:val="none" w:sz="0" w:space="0" w:color="auto"/>
        <w:bottom w:val="none" w:sz="0" w:space="0" w:color="auto"/>
        <w:right w:val="none" w:sz="0" w:space="0" w:color="auto"/>
      </w:divBdr>
    </w:div>
    <w:div w:id="919559639">
      <w:bodyDiv w:val="1"/>
      <w:marLeft w:val="0"/>
      <w:marRight w:val="0"/>
      <w:marTop w:val="0"/>
      <w:marBottom w:val="0"/>
      <w:divBdr>
        <w:top w:val="none" w:sz="0" w:space="0" w:color="auto"/>
        <w:left w:val="none" w:sz="0" w:space="0" w:color="auto"/>
        <w:bottom w:val="none" w:sz="0" w:space="0" w:color="auto"/>
        <w:right w:val="none" w:sz="0" w:space="0" w:color="auto"/>
      </w:divBdr>
    </w:div>
    <w:div w:id="927617482">
      <w:bodyDiv w:val="1"/>
      <w:marLeft w:val="0"/>
      <w:marRight w:val="0"/>
      <w:marTop w:val="0"/>
      <w:marBottom w:val="0"/>
      <w:divBdr>
        <w:top w:val="none" w:sz="0" w:space="0" w:color="auto"/>
        <w:left w:val="none" w:sz="0" w:space="0" w:color="auto"/>
        <w:bottom w:val="none" w:sz="0" w:space="0" w:color="auto"/>
        <w:right w:val="none" w:sz="0" w:space="0" w:color="auto"/>
      </w:divBdr>
    </w:div>
    <w:div w:id="929311617">
      <w:bodyDiv w:val="1"/>
      <w:marLeft w:val="0"/>
      <w:marRight w:val="0"/>
      <w:marTop w:val="0"/>
      <w:marBottom w:val="0"/>
      <w:divBdr>
        <w:top w:val="none" w:sz="0" w:space="0" w:color="auto"/>
        <w:left w:val="none" w:sz="0" w:space="0" w:color="auto"/>
        <w:bottom w:val="none" w:sz="0" w:space="0" w:color="auto"/>
        <w:right w:val="none" w:sz="0" w:space="0" w:color="auto"/>
      </w:divBdr>
    </w:div>
    <w:div w:id="930702184">
      <w:bodyDiv w:val="1"/>
      <w:marLeft w:val="0"/>
      <w:marRight w:val="0"/>
      <w:marTop w:val="0"/>
      <w:marBottom w:val="0"/>
      <w:divBdr>
        <w:top w:val="none" w:sz="0" w:space="0" w:color="auto"/>
        <w:left w:val="none" w:sz="0" w:space="0" w:color="auto"/>
        <w:bottom w:val="none" w:sz="0" w:space="0" w:color="auto"/>
        <w:right w:val="none" w:sz="0" w:space="0" w:color="auto"/>
      </w:divBdr>
      <w:divsChild>
        <w:div w:id="20058785">
          <w:marLeft w:val="480"/>
          <w:marRight w:val="0"/>
          <w:marTop w:val="0"/>
          <w:marBottom w:val="0"/>
          <w:divBdr>
            <w:top w:val="none" w:sz="0" w:space="0" w:color="auto"/>
            <w:left w:val="none" w:sz="0" w:space="0" w:color="auto"/>
            <w:bottom w:val="none" w:sz="0" w:space="0" w:color="auto"/>
            <w:right w:val="none" w:sz="0" w:space="0" w:color="auto"/>
          </w:divBdr>
        </w:div>
        <w:div w:id="927345424">
          <w:marLeft w:val="480"/>
          <w:marRight w:val="0"/>
          <w:marTop w:val="0"/>
          <w:marBottom w:val="0"/>
          <w:divBdr>
            <w:top w:val="none" w:sz="0" w:space="0" w:color="auto"/>
            <w:left w:val="none" w:sz="0" w:space="0" w:color="auto"/>
            <w:bottom w:val="none" w:sz="0" w:space="0" w:color="auto"/>
            <w:right w:val="none" w:sz="0" w:space="0" w:color="auto"/>
          </w:divBdr>
        </w:div>
        <w:div w:id="410197797">
          <w:marLeft w:val="480"/>
          <w:marRight w:val="0"/>
          <w:marTop w:val="0"/>
          <w:marBottom w:val="0"/>
          <w:divBdr>
            <w:top w:val="none" w:sz="0" w:space="0" w:color="auto"/>
            <w:left w:val="none" w:sz="0" w:space="0" w:color="auto"/>
            <w:bottom w:val="none" w:sz="0" w:space="0" w:color="auto"/>
            <w:right w:val="none" w:sz="0" w:space="0" w:color="auto"/>
          </w:divBdr>
        </w:div>
        <w:div w:id="1733042790">
          <w:marLeft w:val="480"/>
          <w:marRight w:val="0"/>
          <w:marTop w:val="0"/>
          <w:marBottom w:val="0"/>
          <w:divBdr>
            <w:top w:val="none" w:sz="0" w:space="0" w:color="auto"/>
            <w:left w:val="none" w:sz="0" w:space="0" w:color="auto"/>
            <w:bottom w:val="none" w:sz="0" w:space="0" w:color="auto"/>
            <w:right w:val="none" w:sz="0" w:space="0" w:color="auto"/>
          </w:divBdr>
        </w:div>
        <w:div w:id="1006246121">
          <w:marLeft w:val="480"/>
          <w:marRight w:val="0"/>
          <w:marTop w:val="0"/>
          <w:marBottom w:val="0"/>
          <w:divBdr>
            <w:top w:val="none" w:sz="0" w:space="0" w:color="auto"/>
            <w:left w:val="none" w:sz="0" w:space="0" w:color="auto"/>
            <w:bottom w:val="none" w:sz="0" w:space="0" w:color="auto"/>
            <w:right w:val="none" w:sz="0" w:space="0" w:color="auto"/>
          </w:divBdr>
        </w:div>
        <w:div w:id="921644054">
          <w:marLeft w:val="480"/>
          <w:marRight w:val="0"/>
          <w:marTop w:val="0"/>
          <w:marBottom w:val="0"/>
          <w:divBdr>
            <w:top w:val="none" w:sz="0" w:space="0" w:color="auto"/>
            <w:left w:val="none" w:sz="0" w:space="0" w:color="auto"/>
            <w:bottom w:val="none" w:sz="0" w:space="0" w:color="auto"/>
            <w:right w:val="none" w:sz="0" w:space="0" w:color="auto"/>
          </w:divBdr>
        </w:div>
        <w:div w:id="1755935630">
          <w:marLeft w:val="480"/>
          <w:marRight w:val="0"/>
          <w:marTop w:val="0"/>
          <w:marBottom w:val="0"/>
          <w:divBdr>
            <w:top w:val="none" w:sz="0" w:space="0" w:color="auto"/>
            <w:left w:val="none" w:sz="0" w:space="0" w:color="auto"/>
            <w:bottom w:val="none" w:sz="0" w:space="0" w:color="auto"/>
            <w:right w:val="none" w:sz="0" w:space="0" w:color="auto"/>
          </w:divBdr>
        </w:div>
        <w:div w:id="703209376">
          <w:marLeft w:val="480"/>
          <w:marRight w:val="0"/>
          <w:marTop w:val="0"/>
          <w:marBottom w:val="0"/>
          <w:divBdr>
            <w:top w:val="none" w:sz="0" w:space="0" w:color="auto"/>
            <w:left w:val="none" w:sz="0" w:space="0" w:color="auto"/>
            <w:bottom w:val="none" w:sz="0" w:space="0" w:color="auto"/>
            <w:right w:val="none" w:sz="0" w:space="0" w:color="auto"/>
          </w:divBdr>
        </w:div>
        <w:div w:id="1020425888">
          <w:marLeft w:val="480"/>
          <w:marRight w:val="0"/>
          <w:marTop w:val="0"/>
          <w:marBottom w:val="0"/>
          <w:divBdr>
            <w:top w:val="none" w:sz="0" w:space="0" w:color="auto"/>
            <w:left w:val="none" w:sz="0" w:space="0" w:color="auto"/>
            <w:bottom w:val="none" w:sz="0" w:space="0" w:color="auto"/>
            <w:right w:val="none" w:sz="0" w:space="0" w:color="auto"/>
          </w:divBdr>
        </w:div>
        <w:div w:id="738784">
          <w:marLeft w:val="480"/>
          <w:marRight w:val="0"/>
          <w:marTop w:val="0"/>
          <w:marBottom w:val="0"/>
          <w:divBdr>
            <w:top w:val="none" w:sz="0" w:space="0" w:color="auto"/>
            <w:left w:val="none" w:sz="0" w:space="0" w:color="auto"/>
            <w:bottom w:val="none" w:sz="0" w:space="0" w:color="auto"/>
            <w:right w:val="none" w:sz="0" w:space="0" w:color="auto"/>
          </w:divBdr>
        </w:div>
        <w:div w:id="1250656073">
          <w:marLeft w:val="480"/>
          <w:marRight w:val="0"/>
          <w:marTop w:val="0"/>
          <w:marBottom w:val="0"/>
          <w:divBdr>
            <w:top w:val="none" w:sz="0" w:space="0" w:color="auto"/>
            <w:left w:val="none" w:sz="0" w:space="0" w:color="auto"/>
            <w:bottom w:val="none" w:sz="0" w:space="0" w:color="auto"/>
            <w:right w:val="none" w:sz="0" w:space="0" w:color="auto"/>
          </w:divBdr>
        </w:div>
        <w:div w:id="1322539968">
          <w:marLeft w:val="480"/>
          <w:marRight w:val="0"/>
          <w:marTop w:val="0"/>
          <w:marBottom w:val="0"/>
          <w:divBdr>
            <w:top w:val="none" w:sz="0" w:space="0" w:color="auto"/>
            <w:left w:val="none" w:sz="0" w:space="0" w:color="auto"/>
            <w:bottom w:val="none" w:sz="0" w:space="0" w:color="auto"/>
            <w:right w:val="none" w:sz="0" w:space="0" w:color="auto"/>
          </w:divBdr>
        </w:div>
        <w:div w:id="1730033623">
          <w:marLeft w:val="480"/>
          <w:marRight w:val="0"/>
          <w:marTop w:val="0"/>
          <w:marBottom w:val="0"/>
          <w:divBdr>
            <w:top w:val="none" w:sz="0" w:space="0" w:color="auto"/>
            <w:left w:val="none" w:sz="0" w:space="0" w:color="auto"/>
            <w:bottom w:val="none" w:sz="0" w:space="0" w:color="auto"/>
            <w:right w:val="none" w:sz="0" w:space="0" w:color="auto"/>
          </w:divBdr>
        </w:div>
        <w:div w:id="1205562500">
          <w:marLeft w:val="480"/>
          <w:marRight w:val="0"/>
          <w:marTop w:val="0"/>
          <w:marBottom w:val="0"/>
          <w:divBdr>
            <w:top w:val="none" w:sz="0" w:space="0" w:color="auto"/>
            <w:left w:val="none" w:sz="0" w:space="0" w:color="auto"/>
            <w:bottom w:val="none" w:sz="0" w:space="0" w:color="auto"/>
            <w:right w:val="none" w:sz="0" w:space="0" w:color="auto"/>
          </w:divBdr>
        </w:div>
      </w:divsChild>
    </w:div>
    <w:div w:id="931158767">
      <w:bodyDiv w:val="1"/>
      <w:marLeft w:val="0"/>
      <w:marRight w:val="0"/>
      <w:marTop w:val="0"/>
      <w:marBottom w:val="0"/>
      <w:divBdr>
        <w:top w:val="none" w:sz="0" w:space="0" w:color="auto"/>
        <w:left w:val="none" w:sz="0" w:space="0" w:color="auto"/>
        <w:bottom w:val="none" w:sz="0" w:space="0" w:color="auto"/>
        <w:right w:val="none" w:sz="0" w:space="0" w:color="auto"/>
      </w:divBdr>
    </w:div>
    <w:div w:id="934896140">
      <w:bodyDiv w:val="1"/>
      <w:marLeft w:val="0"/>
      <w:marRight w:val="0"/>
      <w:marTop w:val="0"/>
      <w:marBottom w:val="0"/>
      <w:divBdr>
        <w:top w:val="none" w:sz="0" w:space="0" w:color="auto"/>
        <w:left w:val="none" w:sz="0" w:space="0" w:color="auto"/>
        <w:bottom w:val="none" w:sz="0" w:space="0" w:color="auto"/>
        <w:right w:val="none" w:sz="0" w:space="0" w:color="auto"/>
      </w:divBdr>
    </w:div>
    <w:div w:id="944655759">
      <w:bodyDiv w:val="1"/>
      <w:marLeft w:val="0"/>
      <w:marRight w:val="0"/>
      <w:marTop w:val="0"/>
      <w:marBottom w:val="0"/>
      <w:divBdr>
        <w:top w:val="none" w:sz="0" w:space="0" w:color="auto"/>
        <w:left w:val="none" w:sz="0" w:space="0" w:color="auto"/>
        <w:bottom w:val="none" w:sz="0" w:space="0" w:color="auto"/>
        <w:right w:val="none" w:sz="0" w:space="0" w:color="auto"/>
      </w:divBdr>
      <w:divsChild>
        <w:div w:id="1703481178">
          <w:marLeft w:val="480"/>
          <w:marRight w:val="0"/>
          <w:marTop w:val="0"/>
          <w:marBottom w:val="0"/>
          <w:divBdr>
            <w:top w:val="none" w:sz="0" w:space="0" w:color="auto"/>
            <w:left w:val="none" w:sz="0" w:space="0" w:color="auto"/>
            <w:bottom w:val="none" w:sz="0" w:space="0" w:color="auto"/>
            <w:right w:val="none" w:sz="0" w:space="0" w:color="auto"/>
          </w:divBdr>
        </w:div>
        <w:div w:id="127817398">
          <w:marLeft w:val="480"/>
          <w:marRight w:val="0"/>
          <w:marTop w:val="0"/>
          <w:marBottom w:val="0"/>
          <w:divBdr>
            <w:top w:val="none" w:sz="0" w:space="0" w:color="auto"/>
            <w:left w:val="none" w:sz="0" w:space="0" w:color="auto"/>
            <w:bottom w:val="none" w:sz="0" w:space="0" w:color="auto"/>
            <w:right w:val="none" w:sz="0" w:space="0" w:color="auto"/>
          </w:divBdr>
        </w:div>
        <w:div w:id="595864498">
          <w:marLeft w:val="480"/>
          <w:marRight w:val="0"/>
          <w:marTop w:val="0"/>
          <w:marBottom w:val="0"/>
          <w:divBdr>
            <w:top w:val="none" w:sz="0" w:space="0" w:color="auto"/>
            <w:left w:val="none" w:sz="0" w:space="0" w:color="auto"/>
            <w:bottom w:val="none" w:sz="0" w:space="0" w:color="auto"/>
            <w:right w:val="none" w:sz="0" w:space="0" w:color="auto"/>
          </w:divBdr>
        </w:div>
        <w:div w:id="1503857174">
          <w:marLeft w:val="480"/>
          <w:marRight w:val="0"/>
          <w:marTop w:val="0"/>
          <w:marBottom w:val="0"/>
          <w:divBdr>
            <w:top w:val="none" w:sz="0" w:space="0" w:color="auto"/>
            <w:left w:val="none" w:sz="0" w:space="0" w:color="auto"/>
            <w:bottom w:val="none" w:sz="0" w:space="0" w:color="auto"/>
            <w:right w:val="none" w:sz="0" w:space="0" w:color="auto"/>
          </w:divBdr>
        </w:div>
        <w:div w:id="57557740">
          <w:marLeft w:val="480"/>
          <w:marRight w:val="0"/>
          <w:marTop w:val="0"/>
          <w:marBottom w:val="0"/>
          <w:divBdr>
            <w:top w:val="none" w:sz="0" w:space="0" w:color="auto"/>
            <w:left w:val="none" w:sz="0" w:space="0" w:color="auto"/>
            <w:bottom w:val="none" w:sz="0" w:space="0" w:color="auto"/>
            <w:right w:val="none" w:sz="0" w:space="0" w:color="auto"/>
          </w:divBdr>
        </w:div>
        <w:div w:id="2120293792">
          <w:marLeft w:val="480"/>
          <w:marRight w:val="0"/>
          <w:marTop w:val="0"/>
          <w:marBottom w:val="0"/>
          <w:divBdr>
            <w:top w:val="none" w:sz="0" w:space="0" w:color="auto"/>
            <w:left w:val="none" w:sz="0" w:space="0" w:color="auto"/>
            <w:bottom w:val="none" w:sz="0" w:space="0" w:color="auto"/>
            <w:right w:val="none" w:sz="0" w:space="0" w:color="auto"/>
          </w:divBdr>
        </w:div>
        <w:div w:id="296567822">
          <w:marLeft w:val="480"/>
          <w:marRight w:val="0"/>
          <w:marTop w:val="0"/>
          <w:marBottom w:val="0"/>
          <w:divBdr>
            <w:top w:val="none" w:sz="0" w:space="0" w:color="auto"/>
            <w:left w:val="none" w:sz="0" w:space="0" w:color="auto"/>
            <w:bottom w:val="none" w:sz="0" w:space="0" w:color="auto"/>
            <w:right w:val="none" w:sz="0" w:space="0" w:color="auto"/>
          </w:divBdr>
        </w:div>
        <w:div w:id="1660844388">
          <w:marLeft w:val="480"/>
          <w:marRight w:val="0"/>
          <w:marTop w:val="0"/>
          <w:marBottom w:val="0"/>
          <w:divBdr>
            <w:top w:val="none" w:sz="0" w:space="0" w:color="auto"/>
            <w:left w:val="none" w:sz="0" w:space="0" w:color="auto"/>
            <w:bottom w:val="none" w:sz="0" w:space="0" w:color="auto"/>
            <w:right w:val="none" w:sz="0" w:space="0" w:color="auto"/>
          </w:divBdr>
        </w:div>
        <w:div w:id="790854512">
          <w:marLeft w:val="480"/>
          <w:marRight w:val="0"/>
          <w:marTop w:val="0"/>
          <w:marBottom w:val="0"/>
          <w:divBdr>
            <w:top w:val="none" w:sz="0" w:space="0" w:color="auto"/>
            <w:left w:val="none" w:sz="0" w:space="0" w:color="auto"/>
            <w:bottom w:val="none" w:sz="0" w:space="0" w:color="auto"/>
            <w:right w:val="none" w:sz="0" w:space="0" w:color="auto"/>
          </w:divBdr>
        </w:div>
        <w:div w:id="505292490">
          <w:marLeft w:val="480"/>
          <w:marRight w:val="0"/>
          <w:marTop w:val="0"/>
          <w:marBottom w:val="0"/>
          <w:divBdr>
            <w:top w:val="none" w:sz="0" w:space="0" w:color="auto"/>
            <w:left w:val="none" w:sz="0" w:space="0" w:color="auto"/>
            <w:bottom w:val="none" w:sz="0" w:space="0" w:color="auto"/>
            <w:right w:val="none" w:sz="0" w:space="0" w:color="auto"/>
          </w:divBdr>
        </w:div>
        <w:div w:id="403259747">
          <w:marLeft w:val="480"/>
          <w:marRight w:val="0"/>
          <w:marTop w:val="0"/>
          <w:marBottom w:val="0"/>
          <w:divBdr>
            <w:top w:val="none" w:sz="0" w:space="0" w:color="auto"/>
            <w:left w:val="none" w:sz="0" w:space="0" w:color="auto"/>
            <w:bottom w:val="none" w:sz="0" w:space="0" w:color="auto"/>
            <w:right w:val="none" w:sz="0" w:space="0" w:color="auto"/>
          </w:divBdr>
        </w:div>
        <w:div w:id="8140534">
          <w:marLeft w:val="480"/>
          <w:marRight w:val="0"/>
          <w:marTop w:val="0"/>
          <w:marBottom w:val="0"/>
          <w:divBdr>
            <w:top w:val="none" w:sz="0" w:space="0" w:color="auto"/>
            <w:left w:val="none" w:sz="0" w:space="0" w:color="auto"/>
            <w:bottom w:val="none" w:sz="0" w:space="0" w:color="auto"/>
            <w:right w:val="none" w:sz="0" w:space="0" w:color="auto"/>
          </w:divBdr>
        </w:div>
        <w:div w:id="393359757">
          <w:marLeft w:val="480"/>
          <w:marRight w:val="0"/>
          <w:marTop w:val="0"/>
          <w:marBottom w:val="0"/>
          <w:divBdr>
            <w:top w:val="none" w:sz="0" w:space="0" w:color="auto"/>
            <w:left w:val="none" w:sz="0" w:space="0" w:color="auto"/>
            <w:bottom w:val="none" w:sz="0" w:space="0" w:color="auto"/>
            <w:right w:val="none" w:sz="0" w:space="0" w:color="auto"/>
          </w:divBdr>
        </w:div>
        <w:div w:id="2066444817">
          <w:marLeft w:val="480"/>
          <w:marRight w:val="0"/>
          <w:marTop w:val="0"/>
          <w:marBottom w:val="0"/>
          <w:divBdr>
            <w:top w:val="none" w:sz="0" w:space="0" w:color="auto"/>
            <w:left w:val="none" w:sz="0" w:space="0" w:color="auto"/>
            <w:bottom w:val="none" w:sz="0" w:space="0" w:color="auto"/>
            <w:right w:val="none" w:sz="0" w:space="0" w:color="auto"/>
          </w:divBdr>
        </w:div>
        <w:div w:id="600915341">
          <w:marLeft w:val="480"/>
          <w:marRight w:val="0"/>
          <w:marTop w:val="0"/>
          <w:marBottom w:val="0"/>
          <w:divBdr>
            <w:top w:val="none" w:sz="0" w:space="0" w:color="auto"/>
            <w:left w:val="none" w:sz="0" w:space="0" w:color="auto"/>
            <w:bottom w:val="none" w:sz="0" w:space="0" w:color="auto"/>
            <w:right w:val="none" w:sz="0" w:space="0" w:color="auto"/>
          </w:divBdr>
        </w:div>
        <w:div w:id="1667399494">
          <w:marLeft w:val="480"/>
          <w:marRight w:val="0"/>
          <w:marTop w:val="0"/>
          <w:marBottom w:val="0"/>
          <w:divBdr>
            <w:top w:val="none" w:sz="0" w:space="0" w:color="auto"/>
            <w:left w:val="none" w:sz="0" w:space="0" w:color="auto"/>
            <w:bottom w:val="none" w:sz="0" w:space="0" w:color="auto"/>
            <w:right w:val="none" w:sz="0" w:space="0" w:color="auto"/>
          </w:divBdr>
        </w:div>
        <w:div w:id="1543056724">
          <w:marLeft w:val="480"/>
          <w:marRight w:val="0"/>
          <w:marTop w:val="0"/>
          <w:marBottom w:val="0"/>
          <w:divBdr>
            <w:top w:val="none" w:sz="0" w:space="0" w:color="auto"/>
            <w:left w:val="none" w:sz="0" w:space="0" w:color="auto"/>
            <w:bottom w:val="none" w:sz="0" w:space="0" w:color="auto"/>
            <w:right w:val="none" w:sz="0" w:space="0" w:color="auto"/>
          </w:divBdr>
        </w:div>
        <w:div w:id="95172525">
          <w:marLeft w:val="480"/>
          <w:marRight w:val="0"/>
          <w:marTop w:val="0"/>
          <w:marBottom w:val="0"/>
          <w:divBdr>
            <w:top w:val="none" w:sz="0" w:space="0" w:color="auto"/>
            <w:left w:val="none" w:sz="0" w:space="0" w:color="auto"/>
            <w:bottom w:val="none" w:sz="0" w:space="0" w:color="auto"/>
            <w:right w:val="none" w:sz="0" w:space="0" w:color="auto"/>
          </w:divBdr>
        </w:div>
        <w:div w:id="163664310">
          <w:marLeft w:val="480"/>
          <w:marRight w:val="0"/>
          <w:marTop w:val="0"/>
          <w:marBottom w:val="0"/>
          <w:divBdr>
            <w:top w:val="none" w:sz="0" w:space="0" w:color="auto"/>
            <w:left w:val="none" w:sz="0" w:space="0" w:color="auto"/>
            <w:bottom w:val="none" w:sz="0" w:space="0" w:color="auto"/>
            <w:right w:val="none" w:sz="0" w:space="0" w:color="auto"/>
          </w:divBdr>
        </w:div>
        <w:div w:id="1386374499">
          <w:marLeft w:val="480"/>
          <w:marRight w:val="0"/>
          <w:marTop w:val="0"/>
          <w:marBottom w:val="0"/>
          <w:divBdr>
            <w:top w:val="none" w:sz="0" w:space="0" w:color="auto"/>
            <w:left w:val="none" w:sz="0" w:space="0" w:color="auto"/>
            <w:bottom w:val="none" w:sz="0" w:space="0" w:color="auto"/>
            <w:right w:val="none" w:sz="0" w:space="0" w:color="auto"/>
          </w:divBdr>
        </w:div>
        <w:div w:id="467017236">
          <w:marLeft w:val="480"/>
          <w:marRight w:val="0"/>
          <w:marTop w:val="0"/>
          <w:marBottom w:val="0"/>
          <w:divBdr>
            <w:top w:val="none" w:sz="0" w:space="0" w:color="auto"/>
            <w:left w:val="none" w:sz="0" w:space="0" w:color="auto"/>
            <w:bottom w:val="none" w:sz="0" w:space="0" w:color="auto"/>
            <w:right w:val="none" w:sz="0" w:space="0" w:color="auto"/>
          </w:divBdr>
        </w:div>
        <w:div w:id="2133396811">
          <w:marLeft w:val="480"/>
          <w:marRight w:val="0"/>
          <w:marTop w:val="0"/>
          <w:marBottom w:val="0"/>
          <w:divBdr>
            <w:top w:val="none" w:sz="0" w:space="0" w:color="auto"/>
            <w:left w:val="none" w:sz="0" w:space="0" w:color="auto"/>
            <w:bottom w:val="none" w:sz="0" w:space="0" w:color="auto"/>
            <w:right w:val="none" w:sz="0" w:space="0" w:color="auto"/>
          </w:divBdr>
        </w:div>
        <w:div w:id="114643926">
          <w:marLeft w:val="480"/>
          <w:marRight w:val="0"/>
          <w:marTop w:val="0"/>
          <w:marBottom w:val="0"/>
          <w:divBdr>
            <w:top w:val="none" w:sz="0" w:space="0" w:color="auto"/>
            <w:left w:val="none" w:sz="0" w:space="0" w:color="auto"/>
            <w:bottom w:val="none" w:sz="0" w:space="0" w:color="auto"/>
            <w:right w:val="none" w:sz="0" w:space="0" w:color="auto"/>
          </w:divBdr>
        </w:div>
        <w:div w:id="1335840464">
          <w:marLeft w:val="480"/>
          <w:marRight w:val="0"/>
          <w:marTop w:val="0"/>
          <w:marBottom w:val="0"/>
          <w:divBdr>
            <w:top w:val="none" w:sz="0" w:space="0" w:color="auto"/>
            <w:left w:val="none" w:sz="0" w:space="0" w:color="auto"/>
            <w:bottom w:val="none" w:sz="0" w:space="0" w:color="auto"/>
            <w:right w:val="none" w:sz="0" w:space="0" w:color="auto"/>
          </w:divBdr>
        </w:div>
        <w:div w:id="770466995">
          <w:marLeft w:val="480"/>
          <w:marRight w:val="0"/>
          <w:marTop w:val="0"/>
          <w:marBottom w:val="0"/>
          <w:divBdr>
            <w:top w:val="none" w:sz="0" w:space="0" w:color="auto"/>
            <w:left w:val="none" w:sz="0" w:space="0" w:color="auto"/>
            <w:bottom w:val="none" w:sz="0" w:space="0" w:color="auto"/>
            <w:right w:val="none" w:sz="0" w:space="0" w:color="auto"/>
          </w:divBdr>
        </w:div>
        <w:div w:id="1190068285">
          <w:marLeft w:val="480"/>
          <w:marRight w:val="0"/>
          <w:marTop w:val="0"/>
          <w:marBottom w:val="0"/>
          <w:divBdr>
            <w:top w:val="none" w:sz="0" w:space="0" w:color="auto"/>
            <w:left w:val="none" w:sz="0" w:space="0" w:color="auto"/>
            <w:bottom w:val="none" w:sz="0" w:space="0" w:color="auto"/>
            <w:right w:val="none" w:sz="0" w:space="0" w:color="auto"/>
          </w:divBdr>
        </w:div>
        <w:div w:id="722412903">
          <w:marLeft w:val="480"/>
          <w:marRight w:val="0"/>
          <w:marTop w:val="0"/>
          <w:marBottom w:val="0"/>
          <w:divBdr>
            <w:top w:val="none" w:sz="0" w:space="0" w:color="auto"/>
            <w:left w:val="none" w:sz="0" w:space="0" w:color="auto"/>
            <w:bottom w:val="none" w:sz="0" w:space="0" w:color="auto"/>
            <w:right w:val="none" w:sz="0" w:space="0" w:color="auto"/>
          </w:divBdr>
        </w:div>
        <w:div w:id="1941133526">
          <w:marLeft w:val="480"/>
          <w:marRight w:val="0"/>
          <w:marTop w:val="0"/>
          <w:marBottom w:val="0"/>
          <w:divBdr>
            <w:top w:val="none" w:sz="0" w:space="0" w:color="auto"/>
            <w:left w:val="none" w:sz="0" w:space="0" w:color="auto"/>
            <w:bottom w:val="none" w:sz="0" w:space="0" w:color="auto"/>
            <w:right w:val="none" w:sz="0" w:space="0" w:color="auto"/>
          </w:divBdr>
        </w:div>
      </w:divsChild>
    </w:div>
    <w:div w:id="945693141">
      <w:bodyDiv w:val="1"/>
      <w:marLeft w:val="0"/>
      <w:marRight w:val="0"/>
      <w:marTop w:val="0"/>
      <w:marBottom w:val="0"/>
      <w:divBdr>
        <w:top w:val="none" w:sz="0" w:space="0" w:color="auto"/>
        <w:left w:val="none" w:sz="0" w:space="0" w:color="auto"/>
        <w:bottom w:val="none" w:sz="0" w:space="0" w:color="auto"/>
        <w:right w:val="none" w:sz="0" w:space="0" w:color="auto"/>
      </w:divBdr>
    </w:div>
    <w:div w:id="945694709">
      <w:bodyDiv w:val="1"/>
      <w:marLeft w:val="0"/>
      <w:marRight w:val="0"/>
      <w:marTop w:val="0"/>
      <w:marBottom w:val="0"/>
      <w:divBdr>
        <w:top w:val="none" w:sz="0" w:space="0" w:color="auto"/>
        <w:left w:val="none" w:sz="0" w:space="0" w:color="auto"/>
        <w:bottom w:val="none" w:sz="0" w:space="0" w:color="auto"/>
        <w:right w:val="none" w:sz="0" w:space="0" w:color="auto"/>
      </w:divBdr>
    </w:div>
    <w:div w:id="945699551">
      <w:bodyDiv w:val="1"/>
      <w:marLeft w:val="0"/>
      <w:marRight w:val="0"/>
      <w:marTop w:val="0"/>
      <w:marBottom w:val="0"/>
      <w:divBdr>
        <w:top w:val="none" w:sz="0" w:space="0" w:color="auto"/>
        <w:left w:val="none" w:sz="0" w:space="0" w:color="auto"/>
        <w:bottom w:val="none" w:sz="0" w:space="0" w:color="auto"/>
        <w:right w:val="none" w:sz="0" w:space="0" w:color="auto"/>
      </w:divBdr>
    </w:div>
    <w:div w:id="945885778">
      <w:bodyDiv w:val="1"/>
      <w:marLeft w:val="0"/>
      <w:marRight w:val="0"/>
      <w:marTop w:val="0"/>
      <w:marBottom w:val="0"/>
      <w:divBdr>
        <w:top w:val="none" w:sz="0" w:space="0" w:color="auto"/>
        <w:left w:val="none" w:sz="0" w:space="0" w:color="auto"/>
        <w:bottom w:val="none" w:sz="0" w:space="0" w:color="auto"/>
        <w:right w:val="none" w:sz="0" w:space="0" w:color="auto"/>
      </w:divBdr>
    </w:div>
    <w:div w:id="947393777">
      <w:bodyDiv w:val="1"/>
      <w:marLeft w:val="0"/>
      <w:marRight w:val="0"/>
      <w:marTop w:val="0"/>
      <w:marBottom w:val="0"/>
      <w:divBdr>
        <w:top w:val="none" w:sz="0" w:space="0" w:color="auto"/>
        <w:left w:val="none" w:sz="0" w:space="0" w:color="auto"/>
        <w:bottom w:val="none" w:sz="0" w:space="0" w:color="auto"/>
        <w:right w:val="none" w:sz="0" w:space="0" w:color="auto"/>
      </w:divBdr>
    </w:div>
    <w:div w:id="948119679">
      <w:bodyDiv w:val="1"/>
      <w:marLeft w:val="0"/>
      <w:marRight w:val="0"/>
      <w:marTop w:val="0"/>
      <w:marBottom w:val="0"/>
      <w:divBdr>
        <w:top w:val="none" w:sz="0" w:space="0" w:color="auto"/>
        <w:left w:val="none" w:sz="0" w:space="0" w:color="auto"/>
        <w:bottom w:val="none" w:sz="0" w:space="0" w:color="auto"/>
        <w:right w:val="none" w:sz="0" w:space="0" w:color="auto"/>
      </w:divBdr>
    </w:div>
    <w:div w:id="954097237">
      <w:bodyDiv w:val="1"/>
      <w:marLeft w:val="0"/>
      <w:marRight w:val="0"/>
      <w:marTop w:val="0"/>
      <w:marBottom w:val="0"/>
      <w:divBdr>
        <w:top w:val="none" w:sz="0" w:space="0" w:color="auto"/>
        <w:left w:val="none" w:sz="0" w:space="0" w:color="auto"/>
        <w:bottom w:val="none" w:sz="0" w:space="0" w:color="auto"/>
        <w:right w:val="none" w:sz="0" w:space="0" w:color="auto"/>
      </w:divBdr>
    </w:div>
    <w:div w:id="954480918">
      <w:bodyDiv w:val="1"/>
      <w:marLeft w:val="0"/>
      <w:marRight w:val="0"/>
      <w:marTop w:val="0"/>
      <w:marBottom w:val="0"/>
      <w:divBdr>
        <w:top w:val="none" w:sz="0" w:space="0" w:color="auto"/>
        <w:left w:val="none" w:sz="0" w:space="0" w:color="auto"/>
        <w:bottom w:val="none" w:sz="0" w:space="0" w:color="auto"/>
        <w:right w:val="none" w:sz="0" w:space="0" w:color="auto"/>
      </w:divBdr>
    </w:div>
    <w:div w:id="957951737">
      <w:bodyDiv w:val="1"/>
      <w:marLeft w:val="0"/>
      <w:marRight w:val="0"/>
      <w:marTop w:val="0"/>
      <w:marBottom w:val="0"/>
      <w:divBdr>
        <w:top w:val="none" w:sz="0" w:space="0" w:color="auto"/>
        <w:left w:val="none" w:sz="0" w:space="0" w:color="auto"/>
        <w:bottom w:val="none" w:sz="0" w:space="0" w:color="auto"/>
        <w:right w:val="none" w:sz="0" w:space="0" w:color="auto"/>
      </w:divBdr>
    </w:div>
    <w:div w:id="961769127">
      <w:bodyDiv w:val="1"/>
      <w:marLeft w:val="0"/>
      <w:marRight w:val="0"/>
      <w:marTop w:val="0"/>
      <w:marBottom w:val="0"/>
      <w:divBdr>
        <w:top w:val="none" w:sz="0" w:space="0" w:color="auto"/>
        <w:left w:val="none" w:sz="0" w:space="0" w:color="auto"/>
        <w:bottom w:val="none" w:sz="0" w:space="0" w:color="auto"/>
        <w:right w:val="none" w:sz="0" w:space="0" w:color="auto"/>
      </w:divBdr>
    </w:div>
    <w:div w:id="962462819">
      <w:bodyDiv w:val="1"/>
      <w:marLeft w:val="0"/>
      <w:marRight w:val="0"/>
      <w:marTop w:val="0"/>
      <w:marBottom w:val="0"/>
      <w:divBdr>
        <w:top w:val="none" w:sz="0" w:space="0" w:color="auto"/>
        <w:left w:val="none" w:sz="0" w:space="0" w:color="auto"/>
        <w:bottom w:val="none" w:sz="0" w:space="0" w:color="auto"/>
        <w:right w:val="none" w:sz="0" w:space="0" w:color="auto"/>
      </w:divBdr>
    </w:div>
    <w:div w:id="964656255">
      <w:bodyDiv w:val="1"/>
      <w:marLeft w:val="0"/>
      <w:marRight w:val="0"/>
      <w:marTop w:val="0"/>
      <w:marBottom w:val="0"/>
      <w:divBdr>
        <w:top w:val="none" w:sz="0" w:space="0" w:color="auto"/>
        <w:left w:val="none" w:sz="0" w:space="0" w:color="auto"/>
        <w:bottom w:val="none" w:sz="0" w:space="0" w:color="auto"/>
        <w:right w:val="none" w:sz="0" w:space="0" w:color="auto"/>
      </w:divBdr>
    </w:div>
    <w:div w:id="970096456">
      <w:bodyDiv w:val="1"/>
      <w:marLeft w:val="0"/>
      <w:marRight w:val="0"/>
      <w:marTop w:val="0"/>
      <w:marBottom w:val="0"/>
      <w:divBdr>
        <w:top w:val="none" w:sz="0" w:space="0" w:color="auto"/>
        <w:left w:val="none" w:sz="0" w:space="0" w:color="auto"/>
        <w:bottom w:val="none" w:sz="0" w:space="0" w:color="auto"/>
        <w:right w:val="none" w:sz="0" w:space="0" w:color="auto"/>
      </w:divBdr>
    </w:div>
    <w:div w:id="972250508">
      <w:bodyDiv w:val="1"/>
      <w:marLeft w:val="0"/>
      <w:marRight w:val="0"/>
      <w:marTop w:val="0"/>
      <w:marBottom w:val="0"/>
      <w:divBdr>
        <w:top w:val="none" w:sz="0" w:space="0" w:color="auto"/>
        <w:left w:val="none" w:sz="0" w:space="0" w:color="auto"/>
        <w:bottom w:val="none" w:sz="0" w:space="0" w:color="auto"/>
        <w:right w:val="none" w:sz="0" w:space="0" w:color="auto"/>
      </w:divBdr>
    </w:div>
    <w:div w:id="973364510">
      <w:bodyDiv w:val="1"/>
      <w:marLeft w:val="0"/>
      <w:marRight w:val="0"/>
      <w:marTop w:val="0"/>
      <w:marBottom w:val="0"/>
      <w:divBdr>
        <w:top w:val="none" w:sz="0" w:space="0" w:color="auto"/>
        <w:left w:val="none" w:sz="0" w:space="0" w:color="auto"/>
        <w:bottom w:val="none" w:sz="0" w:space="0" w:color="auto"/>
        <w:right w:val="none" w:sz="0" w:space="0" w:color="auto"/>
      </w:divBdr>
    </w:div>
    <w:div w:id="978804356">
      <w:bodyDiv w:val="1"/>
      <w:marLeft w:val="0"/>
      <w:marRight w:val="0"/>
      <w:marTop w:val="0"/>
      <w:marBottom w:val="0"/>
      <w:divBdr>
        <w:top w:val="none" w:sz="0" w:space="0" w:color="auto"/>
        <w:left w:val="none" w:sz="0" w:space="0" w:color="auto"/>
        <w:bottom w:val="none" w:sz="0" w:space="0" w:color="auto"/>
        <w:right w:val="none" w:sz="0" w:space="0" w:color="auto"/>
      </w:divBdr>
    </w:div>
    <w:div w:id="983435358">
      <w:bodyDiv w:val="1"/>
      <w:marLeft w:val="0"/>
      <w:marRight w:val="0"/>
      <w:marTop w:val="0"/>
      <w:marBottom w:val="0"/>
      <w:divBdr>
        <w:top w:val="none" w:sz="0" w:space="0" w:color="auto"/>
        <w:left w:val="none" w:sz="0" w:space="0" w:color="auto"/>
        <w:bottom w:val="none" w:sz="0" w:space="0" w:color="auto"/>
        <w:right w:val="none" w:sz="0" w:space="0" w:color="auto"/>
      </w:divBdr>
    </w:div>
    <w:div w:id="984357192">
      <w:bodyDiv w:val="1"/>
      <w:marLeft w:val="0"/>
      <w:marRight w:val="0"/>
      <w:marTop w:val="0"/>
      <w:marBottom w:val="0"/>
      <w:divBdr>
        <w:top w:val="none" w:sz="0" w:space="0" w:color="auto"/>
        <w:left w:val="none" w:sz="0" w:space="0" w:color="auto"/>
        <w:bottom w:val="none" w:sz="0" w:space="0" w:color="auto"/>
        <w:right w:val="none" w:sz="0" w:space="0" w:color="auto"/>
      </w:divBdr>
      <w:divsChild>
        <w:div w:id="92940161">
          <w:marLeft w:val="480"/>
          <w:marRight w:val="0"/>
          <w:marTop w:val="0"/>
          <w:marBottom w:val="0"/>
          <w:divBdr>
            <w:top w:val="none" w:sz="0" w:space="0" w:color="auto"/>
            <w:left w:val="none" w:sz="0" w:space="0" w:color="auto"/>
            <w:bottom w:val="none" w:sz="0" w:space="0" w:color="auto"/>
            <w:right w:val="none" w:sz="0" w:space="0" w:color="auto"/>
          </w:divBdr>
        </w:div>
        <w:div w:id="349334080">
          <w:marLeft w:val="480"/>
          <w:marRight w:val="0"/>
          <w:marTop w:val="0"/>
          <w:marBottom w:val="0"/>
          <w:divBdr>
            <w:top w:val="none" w:sz="0" w:space="0" w:color="auto"/>
            <w:left w:val="none" w:sz="0" w:space="0" w:color="auto"/>
            <w:bottom w:val="none" w:sz="0" w:space="0" w:color="auto"/>
            <w:right w:val="none" w:sz="0" w:space="0" w:color="auto"/>
          </w:divBdr>
        </w:div>
        <w:div w:id="999576648">
          <w:marLeft w:val="480"/>
          <w:marRight w:val="0"/>
          <w:marTop w:val="0"/>
          <w:marBottom w:val="0"/>
          <w:divBdr>
            <w:top w:val="none" w:sz="0" w:space="0" w:color="auto"/>
            <w:left w:val="none" w:sz="0" w:space="0" w:color="auto"/>
            <w:bottom w:val="none" w:sz="0" w:space="0" w:color="auto"/>
            <w:right w:val="none" w:sz="0" w:space="0" w:color="auto"/>
          </w:divBdr>
        </w:div>
        <w:div w:id="2040426287">
          <w:marLeft w:val="480"/>
          <w:marRight w:val="0"/>
          <w:marTop w:val="0"/>
          <w:marBottom w:val="0"/>
          <w:divBdr>
            <w:top w:val="none" w:sz="0" w:space="0" w:color="auto"/>
            <w:left w:val="none" w:sz="0" w:space="0" w:color="auto"/>
            <w:bottom w:val="none" w:sz="0" w:space="0" w:color="auto"/>
            <w:right w:val="none" w:sz="0" w:space="0" w:color="auto"/>
          </w:divBdr>
        </w:div>
        <w:div w:id="427770649">
          <w:marLeft w:val="480"/>
          <w:marRight w:val="0"/>
          <w:marTop w:val="0"/>
          <w:marBottom w:val="0"/>
          <w:divBdr>
            <w:top w:val="none" w:sz="0" w:space="0" w:color="auto"/>
            <w:left w:val="none" w:sz="0" w:space="0" w:color="auto"/>
            <w:bottom w:val="none" w:sz="0" w:space="0" w:color="auto"/>
            <w:right w:val="none" w:sz="0" w:space="0" w:color="auto"/>
          </w:divBdr>
        </w:div>
        <w:div w:id="695038616">
          <w:marLeft w:val="480"/>
          <w:marRight w:val="0"/>
          <w:marTop w:val="0"/>
          <w:marBottom w:val="0"/>
          <w:divBdr>
            <w:top w:val="none" w:sz="0" w:space="0" w:color="auto"/>
            <w:left w:val="none" w:sz="0" w:space="0" w:color="auto"/>
            <w:bottom w:val="none" w:sz="0" w:space="0" w:color="auto"/>
            <w:right w:val="none" w:sz="0" w:space="0" w:color="auto"/>
          </w:divBdr>
        </w:div>
        <w:div w:id="1809980872">
          <w:marLeft w:val="480"/>
          <w:marRight w:val="0"/>
          <w:marTop w:val="0"/>
          <w:marBottom w:val="0"/>
          <w:divBdr>
            <w:top w:val="none" w:sz="0" w:space="0" w:color="auto"/>
            <w:left w:val="none" w:sz="0" w:space="0" w:color="auto"/>
            <w:bottom w:val="none" w:sz="0" w:space="0" w:color="auto"/>
            <w:right w:val="none" w:sz="0" w:space="0" w:color="auto"/>
          </w:divBdr>
        </w:div>
        <w:div w:id="401222648">
          <w:marLeft w:val="480"/>
          <w:marRight w:val="0"/>
          <w:marTop w:val="0"/>
          <w:marBottom w:val="0"/>
          <w:divBdr>
            <w:top w:val="none" w:sz="0" w:space="0" w:color="auto"/>
            <w:left w:val="none" w:sz="0" w:space="0" w:color="auto"/>
            <w:bottom w:val="none" w:sz="0" w:space="0" w:color="auto"/>
            <w:right w:val="none" w:sz="0" w:space="0" w:color="auto"/>
          </w:divBdr>
        </w:div>
        <w:div w:id="1840000883">
          <w:marLeft w:val="480"/>
          <w:marRight w:val="0"/>
          <w:marTop w:val="0"/>
          <w:marBottom w:val="0"/>
          <w:divBdr>
            <w:top w:val="none" w:sz="0" w:space="0" w:color="auto"/>
            <w:left w:val="none" w:sz="0" w:space="0" w:color="auto"/>
            <w:bottom w:val="none" w:sz="0" w:space="0" w:color="auto"/>
            <w:right w:val="none" w:sz="0" w:space="0" w:color="auto"/>
          </w:divBdr>
        </w:div>
        <w:div w:id="1633636217">
          <w:marLeft w:val="480"/>
          <w:marRight w:val="0"/>
          <w:marTop w:val="0"/>
          <w:marBottom w:val="0"/>
          <w:divBdr>
            <w:top w:val="none" w:sz="0" w:space="0" w:color="auto"/>
            <w:left w:val="none" w:sz="0" w:space="0" w:color="auto"/>
            <w:bottom w:val="none" w:sz="0" w:space="0" w:color="auto"/>
            <w:right w:val="none" w:sz="0" w:space="0" w:color="auto"/>
          </w:divBdr>
        </w:div>
        <w:div w:id="1713336998">
          <w:marLeft w:val="480"/>
          <w:marRight w:val="0"/>
          <w:marTop w:val="0"/>
          <w:marBottom w:val="0"/>
          <w:divBdr>
            <w:top w:val="none" w:sz="0" w:space="0" w:color="auto"/>
            <w:left w:val="none" w:sz="0" w:space="0" w:color="auto"/>
            <w:bottom w:val="none" w:sz="0" w:space="0" w:color="auto"/>
            <w:right w:val="none" w:sz="0" w:space="0" w:color="auto"/>
          </w:divBdr>
        </w:div>
        <w:div w:id="1843428090">
          <w:marLeft w:val="480"/>
          <w:marRight w:val="0"/>
          <w:marTop w:val="0"/>
          <w:marBottom w:val="0"/>
          <w:divBdr>
            <w:top w:val="none" w:sz="0" w:space="0" w:color="auto"/>
            <w:left w:val="none" w:sz="0" w:space="0" w:color="auto"/>
            <w:bottom w:val="none" w:sz="0" w:space="0" w:color="auto"/>
            <w:right w:val="none" w:sz="0" w:space="0" w:color="auto"/>
          </w:divBdr>
        </w:div>
        <w:div w:id="1873763784">
          <w:marLeft w:val="480"/>
          <w:marRight w:val="0"/>
          <w:marTop w:val="0"/>
          <w:marBottom w:val="0"/>
          <w:divBdr>
            <w:top w:val="none" w:sz="0" w:space="0" w:color="auto"/>
            <w:left w:val="none" w:sz="0" w:space="0" w:color="auto"/>
            <w:bottom w:val="none" w:sz="0" w:space="0" w:color="auto"/>
            <w:right w:val="none" w:sz="0" w:space="0" w:color="auto"/>
          </w:divBdr>
        </w:div>
        <w:div w:id="1727022291">
          <w:marLeft w:val="480"/>
          <w:marRight w:val="0"/>
          <w:marTop w:val="0"/>
          <w:marBottom w:val="0"/>
          <w:divBdr>
            <w:top w:val="none" w:sz="0" w:space="0" w:color="auto"/>
            <w:left w:val="none" w:sz="0" w:space="0" w:color="auto"/>
            <w:bottom w:val="none" w:sz="0" w:space="0" w:color="auto"/>
            <w:right w:val="none" w:sz="0" w:space="0" w:color="auto"/>
          </w:divBdr>
        </w:div>
        <w:div w:id="1895264776">
          <w:marLeft w:val="480"/>
          <w:marRight w:val="0"/>
          <w:marTop w:val="0"/>
          <w:marBottom w:val="0"/>
          <w:divBdr>
            <w:top w:val="none" w:sz="0" w:space="0" w:color="auto"/>
            <w:left w:val="none" w:sz="0" w:space="0" w:color="auto"/>
            <w:bottom w:val="none" w:sz="0" w:space="0" w:color="auto"/>
            <w:right w:val="none" w:sz="0" w:space="0" w:color="auto"/>
          </w:divBdr>
        </w:div>
      </w:divsChild>
    </w:div>
    <w:div w:id="985357082">
      <w:bodyDiv w:val="1"/>
      <w:marLeft w:val="0"/>
      <w:marRight w:val="0"/>
      <w:marTop w:val="0"/>
      <w:marBottom w:val="0"/>
      <w:divBdr>
        <w:top w:val="none" w:sz="0" w:space="0" w:color="auto"/>
        <w:left w:val="none" w:sz="0" w:space="0" w:color="auto"/>
        <w:bottom w:val="none" w:sz="0" w:space="0" w:color="auto"/>
        <w:right w:val="none" w:sz="0" w:space="0" w:color="auto"/>
      </w:divBdr>
      <w:divsChild>
        <w:div w:id="458112552">
          <w:marLeft w:val="480"/>
          <w:marRight w:val="0"/>
          <w:marTop w:val="0"/>
          <w:marBottom w:val="0"/>
          <w:divBdr>
            <w:top w:val="none" w:sz="0" w:space="0" w:color="auto"/>
            <w:left w:val="none" w:sz="0" w:space="0" w:color="auto"/>
            <w:bottom w:val="none" w:sz="0" w:space="0" w:color="auto"/>
            <w:right w:val="none" w:sz="0" w:space="0" w:color="auto"/>
          </w:divBdr>
        </w:div>
        <w:div w:id="671563689">
          <w:marLeft w:val="480"/>
          <w:marRight w:val="0"/>
          <w:marTop w:val="0"/>
          <w:marBottom w:val="0"/>
          <w:divBdr>
            <w:top w:val="none" w:sz="0" w:space="0" w:color="auto"/>
            <w:left w:val="none" w:sz="0" w:space="0" w:color="auto"/>
            <w:bottom w:val="none" w:sz="0" w:space="0" w:color="auto"/>
            <w:right w:val="none" w:sz="0" w:space="0" w:color="auto"/>
          </w:divBdr>
        </w:div>
        <w:div w:id="1069157938">
          <w:marLeft w:val="480"/>
          <w:marRight w:val="0"/>
          <w:marTop w:val="0"/>
          <w:marBottom w:val="0"/>
          <w:divBdr>
            <w:top w:val="none" w:sz="0" w:space="0" w:color="auto"/>
            <w:left w:val="none" w:sz="0" w:space="0" w:color="auto"/>
            <w:bottom w:val="none" w:sz="0" w:space="0" w:color="auto"/>
            <w:right w:val="none" w:sz="0" w:space="0" w:color="auto"/>
          </w:divBdr>
        </w:div>
        <w:div w:id="497572780">
          <w:marLeft w:val="480"/>
          <w:marRight w:val="0"/>
          <w:marTop w:val="0"/>
          <w:marBottom w:val="0"/>
          <w:divBdr>
            <w:top w:val="none" w:sz="0" w:space="0" w:color="auto"/>
            <w:left w:val="none" w:sz="0" w:space="0" w:color="auto"/>
            <w:bottom w:val="none" w:sz="0" w:space="0" w:color="auto"/>
            <w:right w:val="none" w:sz="0" w:space="0" w:color="auto"/>
          </w:divBdr>
        </w:div>
        <w:div w:id="2039428104">
          <w:marLeft w:val="480"/>
          <w:marRight w:val="0"/>
          <w:marTop w:val="0"/>
          <w:marBottom w:val="0"/>
          <w:divBdr>
            <w:top w:val="none" w:sz="0" w:space="0" w:color="auto"/>
            <w:left w:val="none" w:sz="0" w:space="0" w:color="auto"/>
            <w:bottom w:val="none" w:sz="0" w:space="0" w:color="auto"/>
            <w:right w:val="none" w:sz="0" w:space="0" w:color="auto"/>
          </w:divBdr>
        </w:div>
        <w:div w:id="601836697">
          <w:marLeft w:val="480"/>
          <w:marRight w:val="0"/>
          <w:marTop w:val="0"/>
          <w:marBottom w:val="0"/>
          <w:divBdr>
            <w:top w:val="none" w:sz="0" w:space="0" w:color="auto"/>
            <w:left w:val="none" w:sz="0" w:space="0" w:color="auto"/>
            <w:bottom w:val="none" w:sz="0" w:space="0" w:color="auto"/>
            <w:right w:val="none" w:sz="0" w:space="0" w:color="auto"/>
          </w:divBdr>
        </w:div>
        <w:div w:id="519978924">
          <w:marLeft w:val="480"/>
          <w:marRight w:val="0"/>
          <w:marTop w:val="0"/>
          <w:marBottom w:val="0"/>
          <w:divBdr>
            <w:top w:val="none" w:sz="0" w:space="0" w:color="auto"/>
            <w:left w:val="none" w:sz="0" w:space="0" w:color="auto"/>
            <w:bottom w:val="none" w:sz="0" w:space="0" w:color="auto"/>
            <w:right w:val="none" w:sz="0" w:space="0" w:color="auto"/>
          </w:divBdr>
        </w:div>
        <w:div w:id="901984368">
          <w:marLeft w:val="480"/>
          <w:marRight w:val="0"/>
          <w:marTop w:val="0"/>
          <w:marBottom w:val="0"/>
          <w:divBdr>
            <w:top w:val="none" w:sz="0" w:space="0" w:color="auto"/>
            <w:left w:val="none" w:sz="0" w:space="0" w:color="auto"/>
            <w:bottom w:val="none" w:sz="0" w:space="0" w:color="auto"/>
            <w:right w:val="none" w:sz="0" w:space="0" w:color="auto"/>
          </w:divBdr>
        </w:div>
        <w:div w:id="1139610154">
          <w:marLeft w:val="480"/>
          <w:marRight w:val="0"/>
          <w:marTop w:val="0"/>
          <w:marBottom w:val="0"/>
          <w:divBdr>
            <w:top w:val="none" w:sz="0" w:space="0" w:color="auto"/>
            <w:left w:val="none" w:sz="0" w:space="0" w:color="auto"/>
            <w:bottom w:val="none" w:sz="0" w:space="0" w:color="auto"/>
            <w:right w:val="none" w:sz="0" w:space="0" w:color="auto"/>
          </w:divBdr>
        </w:div>
        <w:div w:id="1518277566">
          <w:marLeft w:val="480"/>
          <w:marRight w:val="0"/>
          <w:marTop w:val="0"/>
          <w:marBottom w:val="0"/>
          <w:divBdr>
            <w:top w:val="none" w:sz="0" w:space="0" w:color="auto"/>
            <w:left w:val="none" w:sz="0" w:space="0" w:color="auto"/>
            <w:bottom w:val="none" w:sz="0" w:space="0" w:color="auto"/>
            <w:right w:val="none" w:sz="0" w:space="0" w:color="auto"/>
          </w:divBdr>
        </w:div>
        <w:div w:id="1907957111">
          <w:marLeft w:val="480"/>
          <w:marRight w:val="0"/>
          <w:marTop w:val="0"/>
          <w:marBottom w:val="0"/>
          <w:divBdr>
            <w:top w:val="none" w:sz="0" w:space="0" w:color="auto"/>
            <w:left w:val="none" w:sz="0" w:space="0" w:color="auto"/>
            <w:bottom w:val="none" w:sz="0" w:space="0" w:color="auto"/>
            <w:right w:val="none" w:sz="0" w:space="0" w:color="auto"/>
          </w:divBdr>
        </w:div>
        <w:div w:id="1833183325">
          <w:marLeft w:val="480"/>
          <w:marRight w:val="0"/>
          <w:marTop w:val="0"/>
          <w:marBottom w:val="0"/>
          <w:divBdr>
            <w:top w:val="none" w:sz="0" w:space="0" w:color="auto"/>
            <w:left w:val="none" w:sz="0" w:space="0" w:color="auto"/>
            <w:bottom w:val="none" w:sz="0" w:space="0" w:color="auto"/>
            <w:right w:val="none" w:sz="0" w:space="0" w:color="auto"/>
          </w:divBdr>
        </w:div>
        <w:div w:id="465705882">
          <w:marLeft w:val="480"/>
          <w:marRight w:val="0"/>
          <w:marTop w:val="0"/>
          <w:marBottom w:val="0"/>
          <w:divBdr>
            <w:top w:val="none" w:sz="0" w:space="0" w:color="auto"/>
            <w:left w:val="none" w:sz="0" w:space="0" w:color="auto"/>
            <w:bottom w:val="none" w:sz="0" w:space="0" w:color="auto"/>
            <w:right w:val="none" w:sz="0" w:space="0" w:color="auto"/>
          </w:divBdr>
        </w:div>
        <w:div w:id="2140494349">
          <w:marLeft w:val="480"/>
          <w:marRight w:val="0"/>
          <w:marTop w:val="0"/>
          <w:marBottom w:val="0"/>
          <w:divBdr>
            <w:top w:val="none" w:sz="0" w:space="0" w:color="auto"/>
            <w:left w:val="none" w:sz="0" w:space="0" w:color="auto"/>
            <w:bottom w:val="none" w:sz="0" w:space="0" w:color="auto"/>
            <w:right w:val="none" w:sz="0" w:space="0" w:color="auto"/>
          </w:divBdr>
        </w:div>
        <w:div w:id="1311398189">
          <w:marLeft w:val="480"/>
          <w:marRight w:val="0"/>
          <w:marTop w:val="0"/>
          <w:marBottom w:val="0"/>
          <w:divBdr>
            <w:top w:val="none" w:sz="0" w:space="0" w:color="auto"/>
            <w:left w:val="none" w:sz="0" w:space="0" w:color="auto"/>
            <w:bottom w:val="none" w:sz="0" w:space="0" w:color="auto"/>
            <w:right w:val="none" w:sz="0" w:space="0" w:color="auto"/>
          </w:divBdr>
        </w:div>
        <w:div w:id="937566823">
          <w:marLeft w:val="480"/>
          <w:marRight w:val="0"/>
          <w:marTop w:val="0"/>
          <w:marBottom w:val="0"/>
          <w:divBdr>
            <w:top w:val="none" w:sz="0" w:space="0" w:color="auto"/>
            <w:left w:val="none" w:sz="0" w:space="0" w:color="auto"/>
            <w:bottom w:val="none" w:sz="0" w:space="0" w:color="auto"/>
            <w:right w:val="none" w:sz="0" w:space="0" w:color="auto"/>
          </w:divBdr>
        </w:div>
        <w:div w:id="1727608454">
          <w:marLeft w:val="480"/>
          <w:marRight w:val="0"/>
          <w:marTop w:val="0"/>
          <w:marBottom w:val="0"/>
          <w:divBdr>
            <w:top w:val="none" w:sz="0" w:space="0" w:color="auto"/>
            <w:left w:val="none" w:sz="0" w:space="0" w:color="auto"/>
            <w:bottom w:val="none" w:sz="0" w:space="0" w:color="auto"/>
            <w:right w:val="none" w:sz="0" w:space="0" w:color="auto"/>
          </w:divBdr>
        </w:div>
      </w:divsChild>
    </w:div>
    <w:div w:id="985596098">
      <w:bodyDiv w:val="1"/>
      <w:marLeft w:val="0"/>
      <w:marRight w:val="0"/>
      <w:marTop w:val="0"/>
      <w:marBottom w:val="0"/>
      <w:divBdr>
        <w:top w:val="none" w:sz="0" w:space="0" w:color="auto"/>
        <w:left w:val="none" w:sz="0" w:space="0" w:color="auto"/>
        <w:bottom w:val="none" w:sz="0" w:space="0" w:color="auto"/>
        <w:right w:val="none" w:sz="0" w:space="0" w:color="auto"/>
      </w:divBdr>
    </w:div>
    <w:div w:id="989363615">
      <w:bodyDiv w:val="1"/>
      <w:marLeft w:val="0"/>
      <w:marRight w:val="0"/>
      <w:marTop w:val="0"/>
      <w:marBottom w:val="0"/>
      <w:divBdr>
        <w:top w:val="none" w:sz="0" w:space="0" w:color="auto"/>
        <w:left w:val="none" w:sz="0" w:space="0" w:color="auto"/>
        <w:bottom w:val="none" w:sz="0" w:space="0" w:color="auto"/>
        <w:right w:val="none" w:sz="0" w:space="0" w:color="auto"/>
      </w:divBdr>
    </w:div>
    <w:div w:id="992833962">
      <w:bodyDiv w:val="1"/>
      <w:marLeft w:val="0"/>
      <w:marRight w:val="0"/>
      <w:marTop w:val="0"/>
      <w:marBottom w:val="0"/>
      <w:divBdr>
        <w:top w:val="none" w:sz="0" w:space="0" w:color="auto"/>
        <w:left w:val="none" w:sz="0" w:space="0" w:color="auto"/>
        <w:bottom w:val="none" w:sz="0" w:space="0" w:color="auto"/>
        <w:right w:val="none" w:sz="0" w:space="0" w:color="auto"/>
      </w:divBdr>
    </w:div>
    <w:div w:id="997028780">
      <w:bodyDiv w:val="1"/>
      <w:marLeft w:val="0"/>
      <w:marRight w:val="0"/>
      <w:marTop w:val="0"/>
      <w:marBottom w:val="0"/>
      <w:divBdr>
        <w:top w:val="none" w:sz="0" w:space="0" w:color="auto"/>
        <w:left w:val="none" w:sz="0" w:space="0" w:color="auto"/>
        <w:bottom w:val="none" w:sz="0" w:space="0" w:color="auto"/>
        <w:right w:val="none" w:sz="0" w:space="0" w:color="auto"/>
      </w:divBdr>
    </w:div>
    <w:div w:id="997727689">
      <w:bodyDiv w:val="1"/>
      <w:marLeft w:val="0"/>
      <w:marRight w:val="0"/>
      <w:marTop w:val="0"/>
      <w:marBottom w:val="0"/>
      <w:divBdr>
        <w:top w:val="none" w:sz="0" w:space="0" w:color="auto"/>
        <w:left w:val="none" w:sz="0" w:space="0" w:color="auto"/>
        <w:bottom w:val="none" w:sz="0" w:space="0" w:color="auto"/>
        <w:right w:val="none" w:sz="0" w:space="0" w:color="auto"/>
      </w:divBdr>
      <w:divsChild>
        <w:div w:id="1145857928">
          <w:marLeft w:val="480"/>
          <w:marRight w:val="0"/>
          <w:marTop w:val="0"/>
          <w:marBottom w:val="0"/>
          <w:divBdr>
            <w:top w:val="none" w:sz="0" w:space="0" w:color="auto"/>
            <w:left w:val="none" w:sz="0" w:space="0" w:color="auto"/>
            <w:bottom w:val="none" w:sz="0" w:space="0" w:color="auto"/>
            <w:right w:val="none" w:sz="0" w:space="0" w:color="auto"/>
          </w:divBdr>
        </w:div>
        <w:div w:id="1948344043">
          <w:marLeft w:val="480"/>
          <w:marRight w:val="0"/>
          <w:marTop w:val="0"/>
          <w:marBottom w:val="0"/>
          <w:divBdr>
            <w:top w:val="none" w:sz="0" w:space="0" w:color="auto"/>
            <w:left w:val="none" w:sz="0" w:space="0" w:color="auto"/>
            <w:bottom w:val="none" w:sz="0" w:space="0" w:color="auto"/>
            <w:right w:val="none" w:sz="0" w:space="0" w:color="auto"/>
          </w:divBdr>
        </w:div>
        <w:div w:id="223561814">
          <w:marLeft w:val="480"/>
          <w:marRight w:val="0"/>
          <w:marTop w:val="0"/>
          <w:marBottom w:val="0"/>
          <w:divBdr>
            <w:top w:val="none" w:sz="0" w:space="0" w:color="auto"/>
            <w:left w:val="none" w:sz="0" w:space="0" w:color="auto"/>
            <w:bottom w:val="none" w:sz="0" w:space="0" w:color="auto"/>
            <w:right w:val="none" w:sz="0" w:space="0" w:color="auto"/>
          </w:divBdr>
        </w:div>
        <w:div w:id="884372629">
          <w:marLeft w:val="480"/>
          <w:marRight w:val="0"/>
          <w:marTop w:val="0"/>
          <w:marBottom w:val="0"/>
          <w:divBdr>
            <w:top w:val="none" w:sz="0" w:space="0" w:color="auto"/>
            <w:left w:val="none" w:sz="0" w:space="0" w:color="auto"/>
            <w:bottom w:val="none" w:sz="0" w:space="0" w:color="auto"/>
            <w:right w:val="none" w:sz="0" w:space="0" w:color="auto"/>
          </w:divBdr>
        </w:div>
        <w:div w:id="534737098">
          <w:marLeft w:val="480"/>
          <w:marRight w:val="0"/>
          <w:marTop w:val="0"/>
          <w:marBottom w:val="0"/>
          <w:divBdr>
            <w:top w:val="none" w:sz="0" w:space="0" w:color="auto"/>
            <w:left w:val="none" w:sz="0" w:space="0" w:color="auto"/>
            <w:bottom w:val="none" w:sz="0" w:space="0" w:color="auto"/>
            <w:right w:val="none" w:sz="0" w:space="0" w:color="auto"/>
          </w:divBdr>
        </w:div>
        <w:div w:id="479731527">
          <w:marLeft w:val="480"/>
          <w:marRight w:val="0"/>
          <w:marTop w:val="0"/>
          <w:marBottom w:val="0"/>
          <w:divBdr>
            <w:top w:val="none" w:sz="0" w:space="0" w:color="auto"/>
            <w:left w:val="none" w:sz="0" w:space="0" w:color="auto"/>
            <w:bottom w:val="none" w:sz="0" w:space="0" w:color="auto"/>
            <w:right w:val="none" w:sz="0" w:space="0" w:color="auto"/>
          </w:divBdr>
        </w:div>
        <w:div w:id="159126331">
          <w:marLeft w:val="480"/>
          <w:marRight w:val="0"/>
          <w:marTop w:val="0"/>
          <w:marBottom w:val="0"/>
          <w:divBdr>
            <w:top w:val="none" w:sz="0" w:space="0" w:color="auto"/>
            <w:left w:val="none" w:sz="0" w:space="0" w:color="auto"/>
            <w:bottom w:val="none" w:sz="0" w:space="0" w:color="auto"/>
            <w:right w:val="none" w:sz="0" w:space="0" w:color="auto"/>
          </w:divBdr>
        </w:div>
        <w:div w:id="1073545760">
          <w:marLeft w:val="480"/>
          <w:marRight w:val="0"/>
          <w:marTop w:val="0"/>
          <w:marBottom w:val="0"/>
          <w:divBdr>
            <w:top w:val="none" w:sz="0" w:space="0" w:color="auto"/>
            <w:left w:val="none" w:sz="0" w:space="0" w:color="auto"/>
            <w:bottom w:val="none" w:sz="0" w:space="0" w:color="auto"/>
            <w:right w:val="none" w:sz="0" w:space="0" w:color="auto"/>
          </w:divBdr>
        </w:div>
        <w:div w:id="472336743">
          <w:marLeft w:val="480"/>
          <w:marRight w:val="0"/>
          <w:marTop w:val="0"/>
          <w:marBottom w:val="0"/>
          <w:divBdr>
            <w:top w:val="none" w:sz="0" w:space="0" w:color="auto"/>
            <w:left w:val="none" w:sz="0" w:space="0" w:color="auto"/>
            <w:bottom w:val="none" w:sz="0" w:space="0" w:color="auto"/>
            <w:right w:val="none" w:sz="0" w:space="0" w:color="auto"/>
          </w:divBdr>
        </w:div>
        <w:div w:id="286931750">
          <w:marLeft w:val="480"/>
          <w:marRight w:val="0"/>
          <w:marTop w:val="0"/>
          <w:marBottom w:val="0"/>
          <w:divBdr>
            <w:top w:val="none" w:sz="0" w:space="0" w:color="auto"/>
            <w:left w:val="none" w:sz="0" w:space="0" w:color="auto"/>
            <w:bottom w:val="none" w:sz="0" w:space="0" w:color="auto"/>
            <w:right w:val="none" w:sz="0" w:space="0" w:color="auto"/>
          </w:divBdr>
        </w:div>
        <w:div w:id="703405735">
          <w:marLeft w:val="480"/>
          <w:marRight w:val="0"/>
          <w:marTop w:val="0"/>
          <w:marBottom w:val="0"/>
          <w:divBdr>
            <w:top w:val="none" w:sz="0" w:space="0" w:color="auto"/>
            <w:left w:val="none" w:sz="0" w:space="0" w:color="auto"/>
            <w:bottom w:val="none" w:sz="0" w:space="0" w:color="auto"/>
            <w:right w:val="none" w:sz="0" w:space="0" w:color="auto"/>
          </w:divBdr>
        </w:div>
        <w:div w:id="1948073376">
          <w:marLeft w:val="480"/>
          <w:marRight w:val="0"/>
          <w:marTop w:val="0"/>
          <w:marBottom w:val="0"/>
          <w:divBdr>
            <w:top w:val="none" w:sz="0" w:space="0" w:color="auto"/>
            <w:left w:val="none" w:sz="0" w:space="0" w:color="auto"/>
            <w:bottom w:val="none" w:sz="0" w:space="0" w:color="auto"/>
            <w:right w:val="none" w:sz="0" w:space="0" w:color="auto"/>
          </w:divBdr>
        </w:div>
        <w:div w:id="1153789810">
          <w:marLeft w:val="480"/>
          <w:marRight w:val="0"/>
          <w:marTop w:val="0"/>
          <w:marBottom w:val="0"/>
          <w:divBdr>
            <w:top w:val="none" w:sz="0" w:space="0" w:color="auto"/>
            <w:left w:val="none" w:sz="0" w:space="0" w:color="auto"/>
            <w:bottom w:val="none" w:sz="0" w:space="0" w:color="auto"/>
            <w:right w:val="none" w:sz="0" w:space="0" w:color="auto"/>
          </w:divBdr>
        </w:div>
        <w:div w:id="10375495">
          <w:marLeft w:val="480"/>
          <w:marRight w:val="0"/>
          <w:marTop w:val="0"/>
          <w:marBottom w:val="0"/>
          <w:divBdr>
            <w:top w:val="none" w:sz="0" w:space="0" w:color="auto"/>
            <w:left w:val="none" w:sz="0" w:space="0" w:color="auto"/>
            <w:bottom w:val="none" w:sz="0" w:space="0" w:color="auto"/>
            <w:right w:val="none" w:sz="0" w:space="0" w:color="auto"/>
          </w:divBdr>
        </w:div>
        <w:div w:id="874925372">
          <w:marLeft w:val="480"/>
          <w:marRight w:val="0"/>
          <w:marTop w:val="0"/>
          <w:marBottom w:val="0"/>
          <w:divBdr>
            <w:top w:val="none" w:sz="0" w:space="0" w:color="auto"/>
            <w:left w:val="none" w:sz="0" w:space="0" w:color="auto"/>
            <w:bottom w:val="none" w:sz="0" w:space="0" w:color="auto"/>
            <w:right w:val="none" w:sz="0" w:space="0" w:color="auto"/>
          </w:divBdr>
        </w:div>
        <w:div w:id="164172300">
          <w:marLeft w:val="480"/>
          <w:marRight w:val="0"/>
          <w:marTop w:val="0"/>
          <w:marBottom w:val="0"/>
          <w:divBdr>
            <w:top w:val="none" w:sz="0" w:space="0" w:color="auto"/>
            <w:left w:val="none" w:sz="0" w:space="0" w:color="auto"/>
            <w:bottom w:val="none" w:sz="0" w:space="0" w:color="auto"/>
            <w:right w:val="none" w:sz="0" w:space="0" w:color="auto"/>
          </w:divBdr>
        </w:div>
        <w:div w:id="1396506995">
          <w:marLeft w:val="480"/>
          <w:marRight w:val="0"/>
          <w:marTop w:val="0"/>
          <w:marBottom w:val="0"/>
          <w:divBdr>
            <w:top w:val="none" w:sz="0" w:space="0" w:color="auto"/>
            <w:left w:val="none" w:sz="0" w:space="0" w:color="auto"/>
            <w:bottom w:val="none" w:sz="0" w:space="0" w:color="auto"/>
            <w:right w:val="none" w:sz="0" w:space="0" w:color="auto"/>
          </w:divBdr>
        </w:div>
        <w:div w:id="692656805">
          <w:marLeft w:val="480"/>
          <w:marRight w:val="0"/>
          <w:marTop w:val="0"/>
          <w:marBottom w:val="0"/>
          <w:divBdr>
            <w:top w:val="none" w:sz="0" w:space="0" w:color="auto"/>
            <w:left w:val="none" w:sz="0" w:space="0" w:color="auto"/>
            <w:bottom w:val="none" w:sz="0" w:space="0" w:color="auto"/>
            <w:right w:val="none" w:sz="0" w:space="0" w:color="auto"/>
          </w:divBdr>
        </w:div>
        <w:div w:id="985932980">
          <w:marLeft w:val="480"/>
          <w:marRight w:val="0"/>
          <w:marTop w:val="0"/>
          <w:marBottom w:val="0"/>
          <w:divBdr>
            <w:top w:val="none" w:sz="0" w:space="0" w:color="auto"/>
            <w:left w:val="none" w:sz="0" w:space="0" w:color="auto"/>
            <w:bottom w:val="none" w:sz="0" w:space="0" w:color="auto"/>
            <w:right w:val="none" w:sz="0" w:space="0" w:color="auto"/>
          </w:divBdr>
        </w:div>
        <w:div w:id="318579342">
          <w:marLeft w:val="480"/>
          <w:marRight w:val="0"/>
          <w:marTop w:val="0"/>
          <w:marBottom w:val="0"/>
          <w:divBdr>
            <w:top w:val="none" w:sz="0" w:space="0" w:color="auto"/>
            <w:left w:val="none" w:sz="0" w:space="0" w:color="auto"/>
            <w:bottom w:val="none" w:sz="0" w:space="0" w:color="auto"/>
            <w:right w:val="none" w:sz="0" w:space="0" w:color="auto"/>
          </w:divBdr>
        </w:div>
        <w:div w:id="549192987">
          <w:marLeft w:val="480"/>
          <w:marRight w:val="0"/>
          <w:marTop w:val="0"/>
          <w:marBottom w:val="0"/>
          <w:divBdr>
            <w:top w:val="none" w:sz="0" w:space="0" w:color="auto"/>
            <w:left w:val="none" w:sz="0" w:space="0" w:color="auto"/>
            <w:bottom w:val="none" w:sz="0" w:space="0" w:color="auto"/>
            <w:right w:val="none" w:sz="0" w:space="0" w:color="auto"/>
          </w:divBdr>
        </w:div>
        <w:div w:id="1485438996">
          <w:marLeft w:val="480"/>
          <w:marRight w:val="0"/>
          <w:marTop w:val="0"/>
          <w:marBottom w:val="0"/>
          <w:divBdr>
            <w:top w:val="none" w:sz="0" w:space="0" w:color="auto"/>
            <w:left w:val="none" w:sz="0" w:space="0" w:color="auto"/>
            <w:bottom w:val="none" w:sz="0" w:space="0" w:color="auto"/>
            <w:right w:val="none" w:sz="0" w:space="0" w:color="auto"/>
          </w:divBdr>
        </w:div>
        <w:div w:id="241111059">
          <w:marLeft w:val="480"/>
          <w:marRight w:val="0"/>
          <w:marTop w:val="0"/>
          <w:marBottom w:val="0"/>
          <w:divBdr>
            <w:top w:val="none" w:sz="0" w:space="0" w:color="auto"/>
            <w:left w:val="none" w:sz="0" w:space="0" w:color="auto"/>
            <w:bottom w:val="none" w:sz="0" w:space="0" w:color="auto"/>
            <w:right w:val="none" w:sz="0" w:space="0" w:color="auto"/>
          </w:divBdr>
        </w:div>
      </w:divsChild>
    </w:div>
    <w:div w:id="998575398">
      <w:bodyDiv w:val="1"/>
      <w:marLeft w:val="0"/>
      <w:marRight w:val="0"/>
      <w:marTop w:val="0"/>
      <w:marBottom w:val="0"/>
      <w:divBdr>
        <w:top w:val="none" w:sz="0" w:space="0" w:color="auto"/>
        <w:left w:val="none" w:sz="0" w:space="0" w:color="auto"/>
        <w:bottom w:val="none" w:sz="0" w:space="0" w:color="auto"/>
        <w:right w:val="none" w:sz="0" w:space="0" w:color="auto"/>
      </w:divBdr>
    </w:div>
    <w:div w:id="1004166792">
      <w:bodyDiv w:val="1"/>
      <w:marLeft w:val="0"/>
      <w:marRight w:val="0"/>
      <w:marTop w:val="0"/>
      <w:marBottom w:val="0"/>
      <w:divBdr>
        <w:top w:val="none" w:sz="0" w:space="0" w:color="auto"/>
        <w:left w:val="none" w:sz="0" w:space="0" w:color="auto"/>
        <w:bottom w:val="none" w:sz="0" w:space="0" w:color="auto"/>
        <w:right w:val="none" w:sz="0" w:space="0" w:color="auto"/>
      </w:divBdr>
    </w:div>
    <w:div w:id="1005326104">
      <w:bodyDiv w:val="1"/>
      <w:marLeft w:val="0"/>
      <w:marRight w:val="0"/>
      <w:marTop w:val="0"/>
      <w:marBottom w:val="0"/>
      <w:divBdr>
        <w:top w:val="none" w:sz="0" w:space="0" w:color="auto"/>
        <w:left w:val="none" w:sz="0" w:space="0" w:color="auto"/>
        <w:bottom w:val="none" w:sz="0" w:space="0" w:color="auto"/>
        <w:right w:val="none" w:sz="0" w:space="0" w:color="auto"/>
      </w:divBdr>
    </w:div>
    <w:div w:id="1006515834">
      <w:bodyDiv w:val="1"/>
      <w:marLeft w:val="0"/>
      <w:marRight w:val="0"/>
      <w:marTop w:val="0"/>
      <w:marBottom w:val="0"/>
      <w:divBdr>
        <w:top w:val="none" w:sz="0" w:space="0" w:color="auto"/>
        <w:left w:val="none" w:sz="0" w:space="0" w:color="auto"/>
        <w:bottom w:val="none" w:sz="0" w:space="0" w:color="auto"/>
        <w:right w:val="none" w:sz="0" w:space="0" w:color="auto"/>
      </w:divBdr>
    </w:div>
    <w:div w:id="1007174975">
      <w:bodyDiv w:val="1"/>
      <w:marLeft w:val="0"/>
      <w:marRight w:val="0"/>
      <w:marTop w:val="0"/>
      <w:marBottom w:val="0"/>
      <w:divBdr>
        <w:top w:val="none" w:sz="0" w:space="0" w:color="auto"/>
        <w:left w:val="none" w:sz="0" w:space="0" w:color="auto"/>
        <w:bottom w:val="none" w:sz="0" w:space="0" w:color="auto"/>
        <w:right w:val="none" w:sz="0" w:space="0" w:color="auto"/>
      </w:divBdr>
    </w:div>
    <w:div w:id="1008099487">
      <w:bodyDiv w:val="1"/>
      <w:marLeft w:val="0"/>
      <w:marRight w:val="0"/>
      <w:marTop w:val="0"/>
      <w:marBottom w:val="0"/>
      <w:divBdr>
        <w:top w:val="none" w:sz="0" w:space="0" w:color="auto"/>
        <w:left w:val="none" w:sz="0" w:space="0" w:color="auto"/>
        <w:bottom w:val="none" w:sz="0" w:space="0" w:color="auto"/>
        <w:right w:val="none" w:sz="0" w:space="0" w:color="auto"/>
      </w:divBdr>
    </w:div>
    <w:div w:id="1013728665">
      <w:bodyDiv w:val="1"/>
      <w:marLeft w:val="0"/>
      <w:marRight w:val="0"/>
      <w:marTop w:val="0"/>
      <w:marBottom w:val="0"/>
      <w:divBdr>
        <w:top w:val="none" w:sz="0" w:space="0" w:color="auto"/>
        <w:left w:val="none" w:sz="0" w:space="0" w:color="auto"/>
        <w:bottom w:val="none" w:sz="0" w:space="0" w:color="auto"/>
        <w:right w:val="none" w:sz="0" w:space="0" w:color="auto"/>
      </w:divBdr>
    </w:div>
    <w:div w:id="1014725283">
      <w:bodyDiv w:val="1"/>
      <w:marLeft w:val="0"/>
      <w:marRight w:val="0"/>
      <w:marTop w:val="0"/>
      <w:marBottom w:val="0"/>
      <w:divBdr>
        <w:top w:val="none" w:sz="0" w:space="0" w:color="auto"/>
        <w:left w:val="none" w:sz="0" w:space="0" w:color="auto"/>
        <w:bottom w:val="none" w:sz="0" w:space="0" w:color="auto"/>
        <w:right w:val="none" w:sz="0" w:space="0" w:color="auto"/>
      </w:divBdr>
    </w:div>
    <w:div w:id="1015307170">
      <w:bodyDiv w:val="1"/>
      <w:marLeft w:val="0"/>
      <w:marRight w:val="0"/>
      <w:marTop w:val="0"/>
      <w:marBottom w:val="0"/>
      <w:divBdr>
        <w:top w:val="none" w:sz="0" w:space="0" w:color="auto"/>
        <w:left w:val="none" w:sz="0" w:space="0" w:color="auto"/>
        <w:bottom w:val="none" w:sz="0" w:space="0" w:color="auto"/>
        <w:right w:val="none" w:sz="0" w:space="0" w:color="auto"/>
      </w:divBdr>
    </w:div>
    <w:div w:id="1015692171">
      <w:bodyDiv w:val="1"/>
      <w:marLeft w:val="0"/>
      <w:marRight w:val="0"/>
      <w:marTop w:val="0"/>
      <w:marBottom w:val="0"/>
      <w:divBdr>
        <w:top w:val="none" w:sz="0" w:space="0" w:color="auto"/>
        <w:left w:val="none" w:sz="0" w:space="0" w:color="auto"/>
        <w:bottom w:val="none" w:sz="0" w:space="0" w:color="auto"/>
        <w:right w:val="none" w:sz="0" w:space="0" w:color="auto"/>
      </w:divBdr>
      <w:divsChild>
        <w:div w:id="1722709572">
          <w:marLeft w:val="480"/>
          <w:marRight w:val="0"/>
          <w:marTop w:val="0"/>
          <w:marBottom w:val="0"/>
          <w:divBdr>
            <w:top w:val="none" w:sz="0" w:space="0" w:color="auto"/>
            <w:left w:val="none" w:sz="0" w:space="0" w:color="auto"/>
            <w:bottom w:val="none" w:sz="0" w:space="0" w:color="auto"/>
            <w:right w:val="none" w:sz="0" w:space="0" w:color="auto"/>
          </w:divBdr>
        </w:div>
        <w:div w:id="707295717">
          <w:marLeft w:val="480"/>
          <w:marRight w:val="0"/>
          <w:marTop w:val="0"/>
          <w:marBottom w:val="0"/>
          <w:divBdr>
            <w:top w:val="none" w:sz="0" w:space="0" w:color="auto"/>
            <w:left w:val="none" w:sz="0" w:space="0" w:color="auto"/>
            <w:bottom w:val="none" w:sz="0" w:space="0" w:color="auto"/>
            <w:right w:val="none" w:sz="0" w:space="0" w:color="auto"/>
          </w:divBdr>
        </w:div>
        <w:div w:id="2015649647">
          <w:marLeft w:val="480"/>
          <w:marRight w:val="0"/>
          <w:marTop w:val="0"/>
          <w:marBottom w:val="0"/>
          <w:divBdr>
            <w:top w:val="none" w:sz="0" w:space="0" w:color="auto"/>
            <w:left w:val="none" w:sz="0" w:space="0" w:color="auto"/>
            <w:bottom w:val="none" w:sz="0" w:space="0" w:color="auto"/>
            <w:right w:val="none" w:sz="0" w:space="0" w:color="auto"/>
          </w:divBdr>
        </w:div>
        <w:div w:id="1238175001">
          <w:marLeft w:val="480"/>
          <w:marRight w:val="0"/>
          <w:marTop w:val="0"/>
          <w:marBottom w:val="0"/>
          <w:divBdr>
            <w:top w:val="none" w:sz="0" w:space="0" w:color="auto"/>
            <w:left w:val="none" w:sz="0" w:space="0" w:color="auto"/>
            <w:bottom w:val="none" w:sz="0" w:space="0" w:color="auto"/>
            <w:right w:val="none" w:sz="0" w:space="0" w:color="auto"/>
          </w:divBdr>
        </w:div>
        <w:div w:id="2095735032">
          <w:marLeft w:val="480"/>
          <w:marRight w:val="0"/>
          <w:marTop w:val="0"/>
          <w:marBottom w:val="0"/>
          <w:divBdr>
            <w:top w:val="none" w:sz="0" w:space="0" w:color="auto"/>
            <w:left w:val="none" w:sz="0" w:space="0" w:color="auto"/>
            <w:bottom w:val="none" w:sz="0" w:space="0" w:color="auto"/>
            <w:right w:val="none" w:sz="0" w:space="0" w:color="auto"/>
          </w:divBdr>
        </w:div>
        <w:div w:id="612634777">
          <w:marLeft w:val="480"/>
          <w:marRight w:val="0"/>
          <w:marTop w:val="0"/>
          <w:marBottom w:val="0"/>
          <w:divBdr>
            <w:top w:val="none" w:sz="0" w:space="0" w:color="auto"/>
            <w:left w:val="none" w:sz="0" w:space="0" w:color="auto"/>
            <w:bottom w:val="none" w:sz="0" w:space="0" w:color="auto"/>
            <w:right w:val="none" w:sz="0" w:space="0" w:color="auto"/>
          </w:divBdr>
        </w:div>
        <w:div w:id="1388262807">
          <w:marLeft w:val="480"/>
          <w:marRight w:val="0"/>
          <w:marTop w:val="0"/>
          <w:marBottom w:val="0"/>
          <w:divBdr>
            <w:top w:val="none" w:sz="0" w:space="0" w:color="auto"/>
            <w:left w:val="none" w:sz="0" w:space="0" w:color="auto"/>
            <w:bottom w:val="none" w:sz="0" w:space="0" w:color="auto"/>
            <w:right w:val="none" w:sz="0" w:space="0" w:color="auto"/>
          </w:divBdr>
        </w:div>
        <w:div w:id="1919442531">
          <w:marLeft w:val="480"/>
          <w:marRight w:val="0"/>
          <w:marTop w:val="0"/>
          <w:marBottom w:val="0"/>
          <w:divBdr>
            <w:top w:val="none" w:sz="0" w:space="0" w:color="auto"/>
            <w:left w:val="none" w:sz="0" w:space="0" w:color="auto"/>
            <w:bottom w:val="none" w:sz="0" w:space="0" w:color="auto"/>
            <w:right w:val="none" w:sz="0" w:space="0" w:color="auto"/>
          </w:divBdr>
        </w:div>
        <w:div w:id="417602618">
          <w:marLeft w:val="480"/>
          <w:marRight w:val="0"/>
          <w:marTop w:val="0"/>
          <w:marBottom w:val="0"/>
          <w:divBdr>
            <w:top w:val="none" w:sz="0" w:space="0" w:color="auto"/>
            <w:left w:val="none" w:sz="0" w:space="0" w:color="auto"/>
            <w:bottom w:val="none" w:sz="0" w:space="0" w:color="auto"/>
            <w:right w:val="none" w:sz="0" w:space="0" w:color="auto"/>
          </w:divBdr>
        </w:div>
        <w:div w:id="1545360801">
          <w:marLeft w:val="480"/>
          <w:marRight w:val="0"/>
          <w:marTop w:val="0"/>
          <w:marBottom w:val="0"/>
          <w:divBdr>
            <w:top w:val="none" w:sz="0" w:space="0" w:color="auto"/>
            <w:left w:val="none" w:sz="0" w:space="0" w:color="auto"/>
            <w:bottom w:val="none" w:sz="0" w:space="0" w:color="auto"/>
            <w:right w:val="none" w:sz="0" w:space="0" w:color="auto"/>
          </w:divBdr>
        </w:div>
        <w:div w:id="283968795">
          <w:marLeft w:val="480"/>
          <w:marRight w:val="0"/>
          <w:marTop w:val="0"/>
          <w:marBottom w:val="0"/>
          <w:divBdr>
            <w:top w:val="none" w:sz="0" w:space="0" w:color="auto"/>
            <w:left w:val="none" w:sz="0" w:space="0" w:color="auto"/>
            <w:bottom w:val="none" w:sz="0" w:space="0" w:color="auto"/>
            <w:right w:val="none" w:sz="0" w:space="0" w:color="auto"/>
          </w:divBdr>
        </w:div>
        <w:div w:id="2016687039">
          <w:marLeft w:val="480"/>
          <w:marRight w:val="0"/>
          <w:marTop w:val="0"/>
          <w:marBottom w:val="0"/>
          <w:divBdr>
            <w:top w:val="none" w:sz="0" w:space="0" w:color="auto"/>
            <w:left w:val="none" w:sz="0" w:space="0" w:color="auto"/>
            <w:bottom w:val="none" w:sz="0" w:space="0" w:color="auto"/>
            <w:right w:val="none" w:sz="0" w:space="0" w:color="auto"/>
          </w:divBdr>
        </w:div>
        <w:div w:id="1132942533">
          <w:marLeft w:val="480"/>
          <w:marRight w:val="0"/>
          <w:marTop w:val="0"/>
          <w:marBottom w:val="0"/>
          <w:divBdr>
            <w:top w:val="none" w:sz="0" w:space="0" w:color="auto"/>
            <w:left w:val="none" w:sz="0" w:space="0" w:color="auto"/>
            <w:bottom w:val="none" w:sz="0" w:space="0" w:color="auto"/>
            <w:right w:val="none" w:sz="0" w:space="0" w:color="auto"/>
          </w:divBdr>
        </w:div>
        <w:div w:id="563030553">
          <w:marLeft w:val="480"/>
          <w:marRight w:val="0"/>
          <w:marTop w:val="0"/>
          <w:marBottom w:val="0"/>
          <w:divBdr>
            <w:top w:val="none" w:sz="0" w:space="0" w:color="auto"/>
            <w:left w:val="none" w:sz="0" w:space="0" w:color="auto"/>
            <w:bottom w:val="none" w:sz="0" w:space="0" w:color="auto"/>
            <w:right w:val="none" w:sz="0" w:space="0" w:color="auto"/>
          </w:divBdr>
        </w:div>
        <w:div w:id="274488952">
          <w:marLeft w:val="480"/>
          <w:marRight w:val="0"/>
          <w:marTop w:val="0"/>
          <w:marBottom w:val="0"/>
          <w:divBdr>
            <w:top w:val="none" w:sz="0" w:space="0" w:color="auto"/>
            <w:left w:val="none" w:sz="0" w:space="0" w:color="auto"/>
            <w:bottom w:val="none" w:sz="0" w:space="0" w:color="auto"/>
            <w:right w:val="none" w:sz="0" w:space="0" w:color="auto"/>
          </w:divBdr>
        </w:div>
        <w:div w:id="935870424">
          <w:marLeft w:val="480"/>
          <w:marRight w:val="0"/>
          <w:marTop w:val="0"/>
          <w:marBottom w:val="0"/>
          <w:divBdr>
            <w:top w:val="none" w:sz="0" w:space="0" w:color="auto"/>
            <w:left w:val="none" w:sz="0" w:space="0" w:color="auto"/>
            <w:bottom w:val="none" w:sz="0" w:space="0" w:color="auto"/>
            <w:right w:val="none" w:sz="0" w:space="0" w:color="auto"/>
          </w:divBdr>
        </w:div>
        <w:div w:id="1562642685">
          <w:marLeft w:val="480"/>
          <w:marRight w:val="0"/>
          <w:marTop w:val="0"/>
          <w:marBottom w:val="0"/>
          <w:divBdr>
            <w:top w:val="none" w:sz="0" w:space="0" w:color="auto"/>
            <w:left w:val="none" w:sz="0" w:space="0" w:color="auto"/>
            <w:bottom w:val="none" w:sz="0" w:space="0" w:color="auto"/>
            <w:right w:val="none" w:sz="0" w:space="0" w:color="auto"/>
          </w:divBdr>
        </w:div>
        <w:div w:id="1703480673">
          <w:marLeft w:val="480"/>
          <w:marRight w:val="0"/>
          <w:marTop w:val="0"/>
          <w:marBottom w:val="0"/>
          <w:divBdr>
            <w:top w:val="none" w:sz="0" w:space="0" w:color="auto"/>
            <w:left w:val="none" w:sz="0" w:space="0" w:color="auto"/>
            <w:bottom w:val="none" w:sz="0" w:space="0" w:color="auto"/>
            <w:right w:val="none" w:sz="0" w:space="0" w:color="auto"/>
          </w:divBdr>
        </w:div>
        <w:div w:id="1172795466">
          <w:marLeft w:val="480"/>
          <w:marRight w:val="0"/>
          <w:marTop w:val="0"/>
          <w:marBottom w:val="0"/>
          <w:divBdr>
            <w:top w:val="none" w:sz="0" w:space="0" w:color="auto"/>
            <w:left w:val="none" w:sz="0" w:space="0" w:color="auto"/>
            <w:bottom w:val="none" w:sz="0" w:space="0" w:color="auto"/>
            <w:right w:val="none" w:sz="0" w:space="0" w:color="auto"/>
          </w:divBdr>
        </w:div>
        <w:div w:id="1915046353">
          <w:marLeft w:val="480"/>
          <w:marRight w:val="0"/>
          <w:marTop w:val="0"/>
          <w:marBottom w:val="0"/>
          <w:divBdr>
            <w:top w:val="none" w:sz="0" w:space="0" w:color="auto"/>
            <w:left w:val="none" w:sz="0" w:space="0" w:color="auto"/>
            <w:bottom w:val="none" w:sz="0" w:space="0" w:color="auto"/>
            <w:right w:val="none" w:sz="0" w:space="0" w:color="auto"/>
          </w:divBdr>
        </w:div>
        <w:div w:id="1850095283">
          <w:marLeft w:val="480"/>
          <w:marRight w:val="0"/>
          <w:marTop w:val="0"/>
          <w:marBottom w:val="0"/>
          <w:divBdr>
            <w:top w:val="none" w:sz="0" w:space="0" w:color="auto"/>
            <w:left w:val="none" w:sz="0" w:space="0" w:color="auto"/>
            <w:bottom w:val="none" w:sz="0" w:space="0" w:color="auto"/>
            <w:right w:val="none" w:sz="0" w:space="0" w:color="auto"/>
          </w:divBdr>
        </w:div>
        <w:div w:id="71973056">
          <w:marLeft w:val="480"/>
          <w:marRight w:val="0"/>
          <w:marTop w:val="0"/>
          <w:marBottom w:val="0"/>
          <w:divBdr>
            <w:top w:val="none" w:sz="0" w:space="0" w:color="auto"/>
            <w:left w:val="none" w:sz="0" w:space="0" w:color="auto"/>
            <w:bottom w:val="none" w:sz="0" w:space="0" w:color="auto"/>
            <w:right w:val="none" w:sz="0" w:space="0" w:color="auto"/>
          </w:divBdr>
        </w:div>
        <w:div w:id="889223764">
          <w:marLeft w:val="480"/>
          <w:marRight w:val="0"/>
          <w:marTop w:val="0"/>
          <w:marBottom w:val="0"/>
          <w:divBdr>
            <w:top w:val="none" w:sz="0" w:space="0" w:color="auto"/>
            <w:left w:val="none" w:sz="0" w:space="0" w:color="auto"/>
            <w:bottom w:val="none" w:sz="0" w:space="0" w:color="auto"/>
            <w:right w:val="none" w:sz="0" w:space="0" w:color="auto"/>
          </w:divBdr>
        </w:div>
        <w:div w:id="635183346">
          <w:marLeft w:val="480"/>
          <w:marRight w:val="0"/>
          <w:marTop w:val="0"/>
          <w:marBottom w:val="0"/>
          <w:divBdr>
            <w:top w:val="none" w:sz="0" w:space="0" w:color="auto"/>
            <w:left w:val="none" w:sz="0" w:space="0" w:color="auto"/>
            <w:bottom w:val="none" w:sz="0" w:space="0" w:color="auto"/>
            <w:right w:val="none" w:sz="0" w:space="0" w:color="auto"/>
          </w:divBdr>
        </w:div>
        <w:div w:id="1999266991">
          <w:marLeft w:val="480"/>
          <w:marRight w:val="0"/>
          <w:marTop w:val="0"/>
          <w:marBottom w:val="0"/>
          <w:divBdr>
            <w:top w:val="none" w:sz="0" w:space="0" w:color="auto"/>
            <w:left w:val="none" w:sz="0" w:space="0" w:color="auto"/>
            <w:bottom w:val="none" w:sz="0" w:space="0" w:color="auto"/>
            <w:right w:val="none" w:sz="0" w:space="0" w:color="auto"/>
          </w:divBdr>
        </w:div>
      </w:divsChild>
    </w:div>
    <w:div w:id="1018850028">
      <w:bodyDiv w:val="1"/>
      <w:marLeft w:val="0"/>
      <w:marRight w:val="0"/>
      <w:marTop w:val="0"/>
      <w:marBottom w:val="0"/>
      <w:divBdr>
        <w:top w:val="none" w:sz="0" w:space="0" w:color="auto"/>
        <w:left w:val="none" w:sz="0" w:space="0" w:color="auto"/>
        <w:bottom w:val="none" w:sz="0" w:space="0" w:color="auto"/>
        <w:right w:val="none" w:sz="0" w:space="0" w:color="auto"/>
      </w:divBdr>
      <w:divsChild>
        <w:div w:id="827474131">
          <w:marLeft w:val="480"/>
          <w:marRight w:val="0"/>
          <w:marTop w:val="0"/>
          <w:marBottom w:val="0"/>
          <w:divBdr>
            <w:top w:val="none" w:sz="0" w:space="0" w:color="auto"/>
            <w:left w:val="none" w:sz="0" w:space="0" w:color="auto"/>
            <w:bottom w:val="none" w:sz="0" w:space="0" w:color="auto"/>
            <w:right w:val="none" w:sz="0" w:space="0" w:color="auto"/>
          </w:divBdr>
        </w:div>
        <w:div w:id="2097507321">
          <w:marLeft w:val="480"/>
          <w:marRight w:val="0"/>
          <w:marTop w:val="0"/>
          <w:marBottom w:val="0"/>
          <w:divBdr>
            <w:top w:val="none" w:sz="0" w:space="0" w:color="auto"/>
            <w:left w:val="none" w:sz="0" w:space="0" w:color="auto"/>
            <w:bottom w:val="none" w:sz="0" w:space="0" w:color="auto"/>
            <w:right w:val="none" w:sz="0" w:space="0" w:color="auto"/>
          </w:divBdr>
        </w:div>
        <w:div w:id="1612588039">
          <w:marLeft w:val="480"/>
          <w:marRight w:val="0"/>
          <w:marTop w:val="0"/>
          <w:marBottom w:val="0"/>
          <w:divBdr>
            <w:top w:val="none" w:sz="0" w:space="0" w:color="auto"/>
            <w:left w:val="none" w:sz="0" w:space="0" w:color="auto"/>
            <w:bottom w:val="none" w:sz="0" w:space="0" w:color="auto"/>
            <w:right w:val="none" w:sz="0" w:space="0" w:color="auto"/>
          </w:divBdr>
        </w:div>
        <w:div w:id="1169636954">
          <w:marLeft w:val="480"/>
          <w:marRight w:val="0"/>
          <w:marTop w:val="0"/>
          <w:marBottom w:val="0"/>
          <w:divBdr>
            <w:top w:val="none" w:sz="0" w:space="0" w:color="auto"/>
            <w:left w:val="none" w:sz="0" w:space="0" w:color="auto"/>
            <w:bottom w:val="none" w:sz="0" w:space="0" w:color="auto"/>
            <w:right w:val="none" w:sz="0" w:space="0" w:color="auto"/>
          </w:divBdr>
        </w:div>
        <w:div w:id="326833827">
          <w:marLeft w:val="480"/>
          <w:marRight w:val="0"/>
          <w:marTop w:val="0"/>
          <w:marBottom w:val="0"/>
          <w:divBdr>
            <w:top w:val="none" w:sz="0" w:space="0" w:color="auto"/>
            <w:left w:val="none" w:sz="0" w:space="0" w:color="auto"/>
            <w:bottom w:val="none" w:sz="0" w:space="0" w:color="auto"/>
            <w:right w:val="none" w:sz="0" w:space="0" w:color="auto"/>
          </w:divBdr>
        </w:div>
        <w:div w:id="1897542447">
          <w:marLeft w:val="480"/>
          <w:marRight w:val="0"/>
          <w:marTop w:val="0"/>
          <w:marBottom w:val="0"/>
          <w:divBdr>
            <w:top w:val="none" w:sz="0" w:space="0" w:color="auto"/>
            <w:left w:val="none" w:sz="0" w:space="0" w:color="auto"/>
            <w:bottom w:val="none" w:sz="0" w:space="0" w:color="auto"/>
            <w:right w:val="none" w:sz="0" w:space="0" w:color="auto"/>
          </w:divBdr>
        </w:div>
        <w:div w:id="586429054">
          <w:marLeft w:val="480"/>
          <w:marRight w:val="0"/>
          <w:marTop w:val="0"/>
          <w:marBottom w:val="0"/>
          <w:divBdr>
            <w:top w:val="none" w:sz="0" w:space="0" w:color="auto"/>
            <w:left w:val="none" w:sz="0" w:space="0" w:color="auto"/>
            <w:bottom w:val="none" w:sz="0" w:space="0" w:color="auto"/>
            <w:right w:val="none" w:sz="0" w:space="0" w:color="auto"/>
          </w:divBdr>
        </w:div>
        <w:div w:id="708647402">
          <w:marLeft w:val="480"/>
          <w:marRight w:val="0"/>
          <w:marTop w:val="0"/>
          <w:marBottom w:val="0"/>
          <w:divBdr>
            <w:top w:val="none" w:sz="0" w:space="0" w:color="auto"/>
            <w:left w:val="none" w:sz="0" w:space="0" w:color="auto"/>
            <w:bottom w:val="none" w:sz="0" w:space="0" w:color="auto"/>
            <w:right w:val="none" w:sz="0" w:space="0" w:color="auto"/>
          </w:divBdr>
        </w:div>
        <w:div w:id="918715325">
          <w:marLeft w:val="480"/>
          <w:marRight w:val="0"/>
          <w:marTop w:val="0"/>
          <w:marBottom w:val="0"/>
          <w:divBdr>
            <w:top w:val="none" w:sz="0" w:space="0" w:color="auto"/>
            <w:left w:val="none" w:sz="0" w:space="0" w:color="auto"/>
            <w:bottom w:val="none" w:sz="0" w:space="0" w:color="auto"/>
            <w:right w:val="none" w:sz="0" w:space="0" w:color="auto"/>
          </w:divBdr>
        </w:div>
        <w:div w:id="734859817">
          <w:marLeft w:val="480"/>
          <w:marRight w:val="0"/>
          <w:marTop w:val="0"/>
          <w:marBottom w:val="0"/>
          <w:divBdr>
            <w:top w:val="none" w:sz="0" w:space="0" w:color="auto"/>
            <w:left w:val="none" w:sz="0" w:space="0" w:color="auto"/>
            <w:bottom w:val="none" w:sz="0" w:space="0" w:color="auto"/>
            <w:right w:val="none" w:sz="0" w:space="0" w:color="auto"/>
          </w:divBdr>
        </w:div>
        <w:div w:id="1189023124">
          <w:marLeft w:val="480"/>
          <w:marRight w:val="0"/>
          <w:marTop w:val="0"/>
          <w:marBottom w:val="0"/>
          <w:divBdr>
            <w:top w:val="none" w:sz="0" w:space="0" w:color="auto"/>
            <w:left w:val="none" w:sz="0" w:space="0" w:color="auto"/>
            <w:bottom w:val="none" w:sz="0" w:space="0" w:color="auto"/>
            <w:right w:val="none" w:sz="0" w:space="0" w:color="auto"/>
          </w:divBdr>
        </w:div>
        <w:div w:id="1661928239">
          <w:marLeft w:val="480"/>
          <w:marRight w:val="0"/>
          <w:marTop w:val="0"/>
          <w:marBottom w:val="0"/>
          <w:divBdr>
            <w:top w:val="none" w:sz="0" w:space="0" w:color="auto"/>
            <w:left w:val="none" w:sz="0" w:space="0" w:color="auto"/>
            <w:bottom w:val="none" w:sz="0" w:space="0" w:color="auto"/>
            <w:right w:val="none" w:sz="0" w:space="0" w:color="auto"/>
          </w:divBdr>
        </w:div>
      </w:divsChild>
    </w:div>
    <w:div w:id="1022440273">
      <w:bodyDiv w:val="1"/>
      <w:marLeft w:val="0"/>
      <w:marRight w:val="0"/>
      <w:marTop w:val="0"/>
      <w:marBottom w:val="0"/>
      <w:divBdr>
        <w:top w:val="none" w:sz="0" w:space="0" w:color="auto"/>
        <w:left w:val="none" w:sz="0" w:space="0" w:color="auto"/>
        <w:bottom w:val="none" w:sz="0" w:space="0" w:color="auto"/>
        <w:right w:val="none" w:sz="0" w:space="0" w:color="auto"/>
      </w:divBdr>
      <w:divsChild>
        <w:div w:id="888878766">
          <w:marLeft w:val="480"/>
          <w:marRight w:val="0"/>
          <w:marTop w:val="0"/>
          <w:marBottom w:val="0"/>
          <w:divBdr>
            <w:top w:val="none" w:sz="0" w:space="0" w:color="auto"/>
            <w:left w:val="none" w:sz="0" w:space="0" w:color="auto"/>
            <w:bottom w:val="none" w:sz="0" w:space="0" w:color="auto"/>
            <w:right w:val="none" w:sz="0" w:space="0" w:color="auto"/>
          </w:divBdr>
        </w:div>
        <w:div w:id="1479179902">
          <w:marLeft w:val="480"/>
          <w:marRight w:val="0"/>
          <w:marTop w:val="0"/>
          <w:marBottom w:val="0"/>
          <w:divBdr>
            <w:top w:val="none" w:sz="0" w:space="0" w:color="auto"/>
            <w:left w:val="none" w:sz="0" w:space="0" w:color="auto"/>
            <w:bottom w:val="none" w:sz="0" w:space="0" w:color="auto"/>
            <w:right w:val="none" w:sz="0" w:space="0" w:color="auto"/>
          </w:divBdr>
        </w:div>
        <w:div w:id="1399205200">
          <w:marLeft w:val="480"/>
          <w:marRight w:val="0"/>
          <w:marTop w:val="0"/>
          <w:marBottom w:val="0"/>
          <w:divBdr>
            <w:top w:val="none" w:sz="0" w:space="0" w:color="auto"/>
            <w:left w:val="none" w:sz="0" w:space="0" w:color="auto"/>
            <w:bottom w:val="none" w:sz="0" w:space="0" w:color="auto"/>
            <w:right w:val="none" w:sz="0" w:space="0" w:color="auto"/>
          </w:divBdr>
        </w:div>
        <w:div w:id="1769812412">
          <w:marLeft w:val="480"/>
          <w:marRight w:val="0"/>
          <w:marTop w:val="0"/>
          <w:marBottom w:val="0"/>
          <w:divBdr>
            <w:top w:val="none" w:sz="0" w:space="0" w:color="auto"/>
            <w:left w:val="none" w:sz="0" w:space="0" w:color="auto"/>
            <w:bottom w:val="none" w:sz="0" w:space="0" w:color="auto"/>
            <w:right w:val="none" w:sz="0" w:space="0" w:color="auto"/>
          </w:divBdr>
        </w:div>
        <w:div w:id="302079536">
          <w:marLeft w:val="480"/>
          <w:marRight w:val="0"/>
          <w:marTop w:val="0"/>
          <w:marBottom w:val="0"/>
          <w:divBdr>
            <w:top w:val="none" w:sz="0" w:space="0" w:color="auto"/>
            <w:left w:val="none" w:sz="0" w:space="0" w:color="auto"/>
            <w:bottom w:val="none" w:sz="0" w:space="0" w:color="auto"/>
            <w:right w:val="none" w:sz="0" w:space="0" w:color="auto"/>
          </w:divBdr>
        </w:div>
        <w:div w:id="1753699545">
          <w:marLeft w:val="480"/>
          <w:marRight w:val="0"/>
          <w:marTop w:val="0"/>
          <w:marBottom w:val="0"/>
          <w:divBdr>
            <w:top w:val="none" w:sz="0" w:space="0" w:color="auto"/>
            <w:left w:val="none" w:sz="0" w:space="0" w:color="auto"/>
            <w:bottom w:val="none" w:sz="0" w:space="0" w:color="auto"/>
            <w:right w:val="none" w:sz="0" w:space="0" w:color="auto"/>
          </w:divBdr>
        </w:div>
        <w:div w:id="963997741">
          <w:marLeft w:val="480"/>
          <w:marRight w:val="0"/>
          <w:marTop w:val="0"/>
          <w:marBottom w:val="0"/>
          <w:divBdr>
            <w:top w:val="none" w:sz="0" w:space="0" w:color="auto"/>
            <w:left w:val="none" w:sz="0" w:space="0" w:color="auto"/>
            <w:bottom w:val="none" w:sz="0" w:space="0" w:color="auto"/>
            <w:right w:val="none" w:sz="0" w:space="0" w:color="auto"/>
          </w:divBdr>
        </w:div>
        <w:div w:id="642202531">
          <w:marLeft w:val="480"/>
          <w:marRight w:val="0"/>
          <w:marTop w:val="0"/>
          <w:marBottom w:val="0"/>
          <w:divBdr>
            <w:top w:val="none" w:sz="0" w:space="0" w:color="auto"/>
            <w:left w:val="none" w:sz="0" w:space="0" w:color="auto"/>
            <w:bottom w:val="none" w:sz="0" w:space="0" w:color="auto"/>
            <w:right w:val="none" w:sz="0" w:space="0" w:color="auto"/>
          </w:divBdr>
        </w:div>
        <w:div w:id="1904219847">
          <w:marLeft w:val="480"/>
          <w:marRight w:val="0"/>
          <w:marTop w:val="0"/>
          <w:marBottom w:val="0"/>
          <w:divBdr>
            <w:top w:val="none" w:sz="0" w:space="0" w:color="auto"/>
            <w:left w:val="none" w:sz="0" w:space="0" w:color="auto"/>
            <w:bottom w:val="none" w:sz="0" w:space="0" w:color="auto"/>
            <w:right w:val="none" w:sz="0" w:space="0" w:color="auto"/>
          </w:divBdr>
        </w:div>
        <w:div w:id="1425954751">
          <w:marLeft w:val="480"/>
          <w:marRight w:val="0"/>
          <w:marTop w:val="0"/>
          <w:marBottom w:val="0"/>
          <w:divBdr>
            <w:top w:val="none" w:sz="0" w:space="0" w:color="auto"/>
            <w:left w:val="none" w:sz="0" w:space="0" w:color="auto"/>
            <w:bottom w:val="none" w:sz="0" w:space="0" w:color="auto"/>
            <w:right w:val="none" w:sz="0" w:space="0" w:color="auto"/>
          </w:divBdr>
        </w:div>
        <w:div w:id="1233541168">
          <w:marLeft w:val="480"/>
          <w:marRight w:val="0"/>
          <w:marTop w:val="0"/>
          <w:marBottom w:val="0"/>
          <w:divBdr>
            <w:top w:val="none" w:sz="0" w:space="0" w:color="auto"/>
            <w:left w:val="none" w:sz="0" w:space="0" w:color="auto"/>
            <w:bottom w:val="none" w:sz="0" w:space="0" w:color="auto"/>
            <w:right w:val="none" w:sz="0" w:space="0" w:color="auto"/>
          </w:divBdr>
        </w:div>
      </w:divsChild>
    </w:div>
    <w:div w:id="1024357049">
      <w:bodyDiv w:val="1"/>
      <w:marLeft w:val="0"/>
      <w:marRight w:val="0"/>
      <w:marTop w:val="0"/>
      <w:marBottom w:val="0"/>
      <w:divBdr>
        <w:top w:val="none" w:sz="0" w:space="0" w:color="auto"/>
        <w:left w:val="none" w:sz="0" w:space="0" w:color="auto"/>
        <w:bottom w:val="none" w:sz="0" w:space="0" w:color="auto"/>
        <w:right w:val="none" w:sz="0" w:space="0" w:color="auto"/>
      </w:divBdr>
    </w:div>
    <w:div w:id="1026293974">
      <w:bodyDiv w:val="1"/>
      <w:marLeft w:val="0"/>
      <w:marRight w:val="0"/>
      <w:marTop w:val="0"/>
      <w:marBottom w:val="0"/>
      <w:divBdr>
        <w:top w:val="none" w:sz="0" w:space="0" w:color="auto"/>
        <w:left w:val="none" w:sz="0" w:space="0" w:color="auto"/>
        <w:bottom w:val="none" w:sz="0" w:space="0" w:color="auto"/>
        <w:right w:val="none" w:sz="0" w:space="0" w:color="auto"/>
      </w:divBdr>
    </w:div>
    <w:div w:id="1026635956">
      <w:bodyDiv w:val="1"/>
      <w:marLeft w:val="0"/>
      <w:marRight w:val="0"/>
      <w:marTop w:val="0"/>
      <w:marBottom w:val="0"/>
      <w:divBdr>
        <w:top w:val="none" w:sz="0" w:space="0" w:color="auto"/>
        <w:left w:val="none" w:sz="0" w:space="0" w:color="auto"/>
        <w:bottom w:val="none" w:sz="0" w:space="0" w:color="auto"/>
        <w:right w:val="none" w:sz="0" w:space="0" w:color="auto"/>
      </w:divBdr>
      <w:divsChild>
        <w:div w:id="2035576909">
          <w:marLeft w:val="480"/>
          <w:marRight w:val="0"/>
          <w:marTop w:val="0"/>
          <w:marBottom w:val="0"/>
          <w:divBdr>
            <w:top w:val="none" w:sz="0" w:space="0" w:color="auto"/>
            <w:left w:val="none" w:sz="0" w:space="0" w:color="auto"/>
            <w:bottom w:val="none" w:sz="0" w:space="0" w:color="auto"/>
            <w:right w:val="none" w:sz="0" w:space="0" w:color="auto"/>
          </w:divBdr>
        </w:div>
        <w:div w:id="1749155842">
          <w:marLeft w:val="480"/>
          <w:marRight w:val="0"/>
          <w:marTop w:val="0"/>
          <w:marBottom w:val="0"/>
          <w:divBdr>
            <w:top w:val="none" w:sz="0" w:space="0" w:color="auto"/>
            <w:left w:val="none" w:sz="0" w:space="0" w:color="auto"/>
            <w:bottom w:val="none" w:sz="0" w:space="0" w:color="auto"/>
            <w:right w:val="none" w:sz="0" w:space="0" w:color="auto"/>
          </w:divBdr>
        </w:div>
        <w:div w:id="1579318774">
          <w:marLeft w:val="480"/>
          <w:marRight w:val="0"/>
          <w:marTop w:val="0"/>
          <w:marBottom w:val="0"/>
          <w:divBdr>
            <w:top w:val="none" w:sz="0" w:space="0" w:color="auto"/>
            <w:left w:val="none" w:sz="0" w:space="0" w:color="auto"/>
            <w:bottom w:val="none" w:sz="0" w:space="0" w:color="auto"/>
            <w:right w:val="none" w:sz="0" w:space="0" w:color="auto"/>
          </w:divBdr>
        </w:div>
        <w:div w:id="1682900694">
          <w:marLeft w:val="480"/>
          <w:marRight w:val="0"/>
          <w:marTop w:val="0"/>
          <w:marBottom w:val="0"/>
          <w:divBdr>
            <w:top w:val="none" w:sz="0" w:space="0" w:color="auto"/>
            <w:left w:val="none" w:sz="0" w:space="0" w:color="auto"/>
            <w:bottom w:val="none" w:sz="0" w:space="0" w:color="auto"/>
            <w:right w:val="none" w:sz="0" w:space="0" w:color="auto"/>
          </w:divBdr>
        </w:div>
        <w:div w:id="1329096233">
          <w:marLeft w:val="480"/>
          <w:marRight w:val="0"/>
          <w:marTop w:val="0"/>
          <w:marBottom w:val="0"/>
          <w:divBdr>
            <w:top w:val="none" w:sz="0" w:space="0" w:color="auto"/>
            <w:left w:val="none" w:sz="0" w:space="0" w:color="auto"/>
            <w:bottom w:val="none" w:sz="0" w:space="0" w:color="auto"/>
            <w:right w:val="none" w:sz="0" w:space="0" w:color="auto"/>
          </w:divBdr>
        </w:div>
        <w:div w:id="1811550800">
          <w:marLeft w:val="480"/>
          <w:marRight w:val="0"/>
          <w:marTop w:val="0"/>
          <w:marBottom w:val="0"/>
          <w:divBdr>
            <w:top w:val="none" w:sz="0" w:space="0" w:color="auto"/>
            <w:left w:val="none" w:sz="0" w:space="0" w:color="auto"/>
            <w:bottom w:val="none" w:sz="0" w:space="0" w:color="auto"/>
            <w:right w:val="none" w:sz="0" w:space="0" w:color="auto"/>
          </w:divBdr>
        </w:div>
        <w:div w:id="431558506">
          <w:marLeft w:val="480"/>
          <w:marRight w:val="0"/>
          <w:marTop w:val="0"/>
          <w:marBottom w:val="0"/>
          <w:divBdr>
            <w:top w:val="none" w:sz="0" w:space="0" w:color="auto"/>
            <w:left w:val="none" w:sz="0" w:space="0" w:color="auto"/>
            <w:bottom w:val="none" w:sz="0" w:space="0" w:color="auto"/>
            <w:right w:val="none" w:sz="0" w:space="0" w:color="auto"/>
          </w:divBdr>
        </w:div>
        <w:div w:id="1942490461">
          <w:marLeft w:val="480"/>
          <w:marRight w:val="0"/>
          <w:marTop w:val="0"/>
          <w:marBottom w:val="0"/>
          <w:divBdr>
            <w:top w:val="none" w:sz="0" w:space="0" w:color="auto"/>
            <w:left w:val="none" w:sz="0" w:space="0" w:color="auto"/>
            <w:bottom w:val="none" w:sz="0" w:space="0" w:color="auto"/>
            <w:right w:val="none" w:sz="0" w:space="0" w:color="auto"/>
          </w:divBdr>
        </w:div>
        <w:div w:id="1065763258">
          <w:marLeft w:val="480"/>
          <w:marRight w:val="0"/>
          <w:marTop w:val="0"/>
          <w:marBottom w:val="0"/>
          <w:divBdr>
            <w:top w:val="none" w:sz="0" w:space="0" w:color="auto"/>
            <w:left w:val="none" w:sz="0" w:space="0" w:color="auto"/>
            <w:bottom w:val="none" w:sz="0" w:space="0" w:color="auto"/>
            <w:right w:val="none" w:sz="0" w:space="0" w:color="auto"/>
          </w:divBdr>
        </w:div>
        <w:div w:id="394550379">
          <w:marLeft w:val="480"/>
          <w:marRight w:val="0"/>
          <w:marTop w:val="0"/>
          <w:marBottom w:val="0"/>
          <w:divBdr>
            <w:top w:val="none" w:sz="0" w:space="0" w:color="auto"/>
            <w:left w:val="none" w:sz="0" w:space="0" w:color="auto"/>
            <w:bottom w:val="none" w:sz="0" w:space="0" w:color="auto"/>
            <w:right w:val="none" w:sz="0" w:space="0" w:color="auto"/>
          </w:divBdr>
        </w:div>
        <w:div w:id="650905840">
          <w:marLeft w:val="480"/>
          <w:marRight w:val="0"/>
          <w:marTop w:val="0"/>
          <w:marBottom w:val="0"/>
          <w:divBdr>
            <w:top w:val="none" w:sz="0" w:space="0" w:color="auto"/>
            <w:left w:val="none" w:sz="0" w:space="0" w:color="auto"/>
            <w:bottom w:val="none" w:sz="0" w:space="0" w:color="auto"/>
            <w:right w:val="none" w:sz="0" w:space="0" w:color="auto"/>
          </w:divBdr>
        </w:div>
        <w:div w:id="2092265151">
          <w:marLeft w:val="480"/>
          <w:marRight w:val="0"/>
          <w:marTop w:val="0"/>
          <w:marBottom w:val="0"/>
          <w:divBdr>
            <w:top w:val="none" w:sz="0" w:space="0" w:color="auto"/>
            <w:left w:val="none" w:sz="0" w:space="0" w:color="auto"/>
            <w:bottom w:val="none" w:sz="0" w:space="0" w:color="auto"/>
            <w:right w:val="none" w:sz="0" w:space="0" w:color="auto"/>
          </w:divBdr>
        </w:div>
        <w:div w:id="965041197">
          <w:marLeft w:val="480"/>
          <w:marRight w:val="0"/>
          <w:marTop w:val="0"/>
          <w:marBottom w:val="0"/>
          <w:divBdr>
            <w:top w:val="none" w:sz="0" w:space="0" w:color="auto"/>
            <w:left w:val="none" w:sz="0" w:space="0" w:color="auto"/>
            <w:bottom w:val="none" w:sz="0" w:space="0" w:color="auto"/>
            <w:right w:val="none" w:sz="0" w:space="0" w:color="auto"/>
          </w:divBdr>
        </w:div>
        <w:div w:id="1378511008">
          <w:marLeft w:val="480"/>
          <w:marRight w:val="0"/>
          <w:marTop w:val="0"/>
          <w:marBottom w:val="0"/>
          <w:divBdr>
            <w:top w:val="none" w:sz="0" w:space="0" w:color="auto"/>
            <w:left w:val="none" w:sz="0" w:space="0" w:color="auto"/>
            <w:bottom w:val="none" w:sz="0" w:space="0" w:color="auto"/>
            <w:right w:val="none" w:sz="0" w:space="0" w:color="auto"/>
          </w:divBdr>
        </w:div>
        <w:div w:id="1982416581">
          <w:marLeft w:val="480"/>
          <w:marRight w:val="0"/>
          <w:marTop w:val="0"/>
          <w:marBottom w:val="0"/>
          <w:divBdr>
            <w:top w:val="none" w:sz="0" w:space="0" w:color="auto"/>
            <w:left w:val="none" w:sz="0" w:space="0" w:color="auto"/>
            <w:bottom w:val="none" w:sz="0" w:space="0" w:color="auto"/>
            <w:right w:val="none" w:sz="0" w:space="0" w:color="auto"/>
          </w:divBdr>
        </w:div>
        <w:div w:id="364334002">
          <w:marLeft w:val="480"/>
          <w:marRight w:val="0"/>
          <w:marTop w:val="0"/>
          <w:marBottom w:val="0"/>
          <w:divBdr>
            <w:top w:val="none" w:sz="0" w:space="0" w:color="auto"/>
            <w:left w:val="none" w:sz="0" w:space="0" w:color="auto"/>
            <w:bottom w:val="none" w:sz="0" w:space="0" w:color="auto"/>
            <w:right w:val="none" w:sz="0" w:space="0" w:color="auto"/>
          </w:divBdr>
        </w:div>
        <w:div w:id="368338261">
          <w:marLeft w:val="480"/>
          <w:marRight w:val="0"/>
          <w:marTop w:val="0"/>
          <w:marBottom w:val="0"/>
          <w:divBdr>
            <w:top w:val="none" w:sz="0" w:space="0" w:color="auto"/>
            <w:left w:val="none" w:sz="0" w:space="0" w:color="auto"/>
            <w:bottom w:val="none" w:sz="0" w:space="0" w:color="auto"/>
            <w:right w:val="none" w:sz="0" w:space="0" w:color="auto"/>
          </w:divBdr>
        </w:div>
        <w:div w:id="565843474">
          <w:marLeft w:val="480"/>
          <w:marRight w:val="0"/>
          <w:marTop w:val="0"/>
          <w:marBottom w:val="0"/>
          <w:divBdr>
            <w:top w:val="none" w:sz="0" w:space="0" w:color="auto"/>
            <w:left w:val="none" w:sz="0" w:space="0" w:color="auto"/>
            <w:bottom w:val="none" w:sz="0" w:space="0" w:color="auto"/>
            <w:right w:val="none" w:sz="0" w:space="0" w:color="auto"/>
          </w:divBdr>
        </w:div>
      </w:divsChild>
    </w:div>
    <w:div w:id="1027100588">
      <w:bodyDiv w:val="1"/>
      <w:marLeft w:val="0"/>
      <w:marRight w:val="0"/>
      <w:marTop w:val="0"/>
      <w:marBottom w:val="0"/>
      <w:divBdr>
        <w:top w:val="none" w:sz="0" w:space="0" w:color="auto"/>
        <w:left w:val="none" w:sz="0" w:space="0" w:color="auto"/>
        <w:bottom w:val="none" w:sz="0" w:space="0" w:color="auto"/>
        <w:right w:val="none" w:sz="0" w:space="0" w:color="auto"/>
      </w:divBdr>
    </w:div>
    <w:div w:id="1033115713">
      <w:bodyDiv w:val="1"/>
      <w:marLeft w:val="0"/>
      <w:marRight w:val="0"/>
      <w:marTop w:val="0"/>
      <w:marBottom w:val="0"/>
      <w:divBdr>
        <w:top w:val="none" w:sz="0" w:space="0" w:color="auto"/>
        <w:left w:val="none" w:sz="0" w:space="0" w:color="auto"/>
        <w:bottom w:val="none" w:sz="0" w:space="0" w:color="auto"/>
        <w:right w:val="none" w:sz="0" w:space="0" w:color="auto"/>
      </w:divBdr>
    </w:div>
    <w:div w:id="1036583720">
      <w:bodyDiv w:val="1"/>
      <w:marLeft w:val="0"/>
      <w:marRight w:val="0"/>
      <w:marTop w:val="0"/>
      <w:marBottom w:val="0"/>
      <w:divBdr>
        <w:top w:val="none" w:sz="0" w:space="0" w:color="auto"/>
        <w:left w:val="none" w:sz="0" w:space="0" w:color="auto"/>
        <w:bottom w:val="none" w:sz="0" w:space="0" w:color="auto"/>
        <w:right w:val="none" w:sz="0" w:space="0" w:color="auto"/>
      </w:divBdr>
    </w:div>
    <w:div w:id="1037390475">
      <w:bodyDiv w:val="1"/>
      <w:marLeft w:val="0"/>
      <w:marRight w:val="0"/>
      <w:marTop w:val="0"/>
      <w:marBottom w:val="0"/>
      <w:divBdr>
        <w:top w:val="none" w:sz="0" w:space="0" w:color="auto"/>
        <w:left w:val="none" w:sz="0" w:space="0" w:color="auto"/>
        <w:bottom w:val="none" w:sz="0" w:space="0" w:color="auto"/>
        <w:right w:val="none" w:sz="0" w:space="0" w:color="auto"/>
      </w:divBdr>
    </w:div>
    <w:div w:id="1041174880">
      <w:bodyDiv w:val="1"/>
      <w:marLeft w:val="0"/>
      <w:marRight w:val="0"/>
      <w:marTop w:val="0"/>
      <w:marBottom w:val="0"/>
      <w:divBdr>
        <w:top w:val="none" w:sz="0" w:space="0" w:color="auto"/>
        <w:left w:val="none" w:sz="0" w:space="0" w:color="auto"/>
        <w:bottom w:val="none" w:sz="0" w:space="0" w:color="auto"/>
        <w:right w:val="none" w:sz="0" w:space="0" w:color="auto"/>
      </w:divBdr>
    </w:div>
    <w:div w:id="1042049746">
      <w:bodyDiv w:val="1"/>
      <w:marLeft w:val="0"/>
      <w:marRight w:val="0"/>
      <w:marTop w:val="0"/>
      <w:marBottom w:val="0"/>
      <w:divBdr>
        <w:top w:val="none" w:sz="0" w:space="0" w:color="auto"/>
        <w:left w:val="none" w:sz="0" w:space="0" w:color="auto"/>
        <w:bottom w:val="none" w:sz="0" w:space="0" w:color="auto"/>
        <w:right w:val="none" w:sz="0" w:space="0" w:color="auto"/>
      </w:divBdr>
    </w:div>
    <w:div w:id="1042512873">
      <w:bodyDiv w:val="1"/>
      <w:marLeft w:val="0"/>
      <w:marRight w:val="0"/>
      <w:marTop w:val="0"/>
      <w:marBottom w:val="0"/>
      <w:divBdr>
        <w:top w:val="none" w:sz="0" w:space="0" w:color="auto"/>
        <w:left w:val="none" w:sz="0" w:space="0" w:color="auto"/>
        <w:bottom w:val="none" w:sz="0" w:space="0" w:color="auto"/>
        <w:right w:val="none" w:sz="0" w:space="0" w:color="auto"/>
      </w:divBdr>
    </w:div>
    <w:div w:id="1045371054">
      <w:bodyDiv w:val="1"/>
      <w:marLeft w:val="0"/>
      <w:marRight w:val="0"/>
      <w:marTop w:val="0"/>
      <w:marBottom w:val="0"/>
      <w:divBdr>
        <w:top w:val="none" w:sz="0" w:space="0" w:color="auto"/>
        <w:left w:val="none" w:sz="0" w:space="0" w:color="auto"/>
        <w:bottom w:val="none" w:sz="0" w:space="0" w:color="auto"/>
        <w:right w:val="none" w:sz="0" w:space="0" w:color="auto"/>
      </w:divBdr>
    </w:div>
    <w:div w:id="1046637595">
      <w:bodyDiv w:val="1"/>
      <w:marLeft w:val="0"/>
      <w:marRight w:val="0"/>
      <w:marTop w:val="0"/>
      <w:marBottom w:val="0"/>
      <w:divBdr>
        <w:top w:val="none" w:sz="0" w:space="0" w:color="auto"/>
        <w:left w:val="none" w:sz="0" w:space="0" w:color="auto"/>
        <w:bottom w:val="none" w:sz="0" w:space="0" w:color="auto"/>
        <w:right w:val="none" w:sz="0" w:space="0" w:color="auto"/>
      </w:divBdr>
    </w:div>
    <w:div w:id="1050885866">
      <w:bodyDiv w:val="1"/>
      <w:marLeft w:val="0"/>
      <w:marRight w:val="0"/>
      <w:marTop w:val="0"/>
      <w:marBottom w:val="0"/>
      <w:divBdr>
        <w:top w:val="none" w:sz="0" w:space="0" w:color="auto"/>
        <w:left w:val="none" w:sz="0" w:space="0" w:color="auto"/>
        <w:bottom w:val="none" w:sz="0" w:space="0" w:color="auto"/>
        <w:right w:val="none" w:sz="0" w:space="0" w:color="auto"/>
      </w:divBdr>
    </w:div>
    <w:div w:id="1052314835">
      <w:bodyDiv w:val="1"/>
      <w:marLeft w:val="0"/>
      <w:marRight w:val="0"/>
      <w:marTop w:val="0"/>
      <w:marBottom w:val="0"/>
      <w:divBdr>
        <w:top w:val="none" w:sz="0" w:space="0" w:color="auto"/>
        <w:left w:val="none" w:sz="0" w:space="0" w:color="auto"/>
        <w:bottom w:val="none" w:sz="0" w:space="0" w:color="auto"/>
        <w:right w:val="none" w:sz="0" w:space="0" w:color="auto"/>
      </w:divBdr>
    </w:div>
    <w:div w:id="1054038957">
      <w:bodyDiv w:val="1"/>
      <w:marLeft w:val="0"/>
      <w:marRight w:val="0"/>
      <w:marTop w:val="0"/>
      <w:marBottom w:val="0"/>
      <w:divBdr>
        <w:top w:val="none" w:sz="0" w:space="0" w:color="auto"/>
        <w:left w:val="none" w:sz="0" w:space="0" w:color="auto"/>
        <w:bottom w:val="none" w:sz="0" w:space="0" w:color="auto"/>
        <w:right w:val="none" w:sz="0" w:space="0" w:color="auto"/>
      </w:divBdr>
    </w:div>
    <w:div w:id="1054423975">
      <w:bodyDiv w:val="1"/>
      <w:marLeft w:val="0"/>
      <w:marRight w:val="0"/>
      <w:marTop w:val="0"/>
      <w:marBottom w:val="0"/>
      <w:divBdr>
        <w:top w:val="none" w:sz="0" w:space="0" w:color="auto"/>
        <w:left w:val="none" w:sz="0" w:space="0" w:color="auto"/>
        <w:bottom w:val="none" w:sz="0" w:space="0" w:color="auto"/>
        <w:right w:val="none" w:sz="0" w:space="0" w:color="auto"/>
      </w:divBdr>
    </w:div>
    <w:div w:id="1055665152">
      <w:bodyDiv w:val="1"/>
      <w:marLeft w:val="0"/>
      <w:marRight w:val="0"/>
      <w:marTop w:val="0"/>
      <w:marBottom w:val="0"/>
      <w:divBdr>
        <w:top w:val="none" w:sz="0" w:space="0" w:color="auto"/>
        <w:left w:val="none" w:sz="0" w:space="0" w:color="auto"/>
        <w:bottom w:val="none" w:sz="0" w:space="0" w:color="auto"/>
        <w:right w:val="none" w:sz="0" w:space="0" w:color="auto"/>
      </w:divBdr>
    </w:div>
    <w:div w:id="1064259922">
      <w:bodyDiv w:val="1"/>
      <w:marLeft w:val="0"/>
      <w:marRight w:val="0"/>
      <w:marTop w:val="0"/>
      <w:marBottom w:val="0"/>
      <w:divBdr>
        <w:top w:val="none" w:sz="0" w:space="0" w:color="auto"/>
        <w:left w:val="none" w:sz="0" w:space="0" w:color="auto"/>
        <w:bottom w:val="none" w:sz="0" w:space="0" w:color="auto"/>
        <w:right w:val="none" w:sz="0" w:space="0" w:color="auto"/>
      </w:divBdr>
    </w:div>
    <w:div w:id="1067072082">
      <w:bodyDiv w:val="1"/>
      <w:marLeft w:val="0"/>
      <w:marRight w:val="0"/>
      <w:marTop w:val="0"/>
      <w:marBottom w:val="0"/>
      <w:divBdr>
        <w:top w:val="none" w:sz="0" w:space="0" w:color="auto"/>
        <w:left w:val="none" w:sz="0" w:space="0" w:color="auto"/>
        <w:bottom w:val="none" w:sz="0" w:space="0" w:color="auto"/>
        <w:right w:val="none" w:sz="0" w:space="0" w:color="auto"/>
      </w:divBdr>
    </w:div>
    <w:div w:id="1072460239">
      <w:bodyDiv w:val="1"/>
      <w:marLeft w:val="0"/>
      <w:marRight w:val="0"/>
      <w:marTop w:val="0"/>
      <w:marBottom w:val="0"/>
      <w:divBdr>
        <w:top w:val="none" w:sz="0" w:space="0" w:color="auto"/>
        <w:left w:val="none" w:sz="0" w:space="0" w:color="auto"/>
        <w:bottom w:val="none" w:sz="0" w:space="0" w:color="auto"/>
        <w:right w:val="none" w:sz="0" w:space="0" w:color="auto"/>
      </w:divBdr>
    </w:div>
    <w:div w:id="1076131828">
      <w:bodyDiv w:val="1"/>
      <w:marLeft w:val="0"/>
      <w:marRight w:val="0"/>
      <w:marTop w:val="0"/>
      <w:marBottom w:val="0"/>
      <w:divBdr>
        <w:top w:val="none" w:sz="0" w:space="0" w:color="auto"/>
        <w:left w:val="none" w:sz="0" w:space="0" w:color="auto"/>
        <w:bottom w:val="none" w:sz="0" w:space="0" w:color="auto"/>
        <w:right w:val="none" w:sz="0" w:space="0" w:color="auto"/>
      </w:divBdr>
    </w:div>
    <w:div w:id="1082142631">
      <w:bodyDiv w:val="1"/>
      <w:marLeft w:val="0"/>
      <w:marRight w:val="0"/>
      <w:marTop w:val="0"/>
      <w:marBottom w:val="0"/>
      <w:divBdr>
        <w:top w:val="none" w:sz="0" w:space="0" w:color="auto"/>
        <w:left w:val="none" w:sz="0" w:space="0" w:color="auto"/>
        <w:bottom w:val="none" w:sz="0" w:space="0" w:color="auto"/>
        <w:right w:val="none" w:sz="0" w:space="0" w:color="auto"/>
      </w:divBdr>
    </w:div>
    <w:div w:id="1082874800">
      <w:bodyDiv w:val="1"/>
      <w:marLeft w:val="0"/>
      <w:marRight w:val="0"/>
      <w:marTop w:val="0"/>
      <w:marBottom w:val="0"/>
      <w:divBdr>
        <w:top w:val="none" w:sz="0" w:space="0" w:color="auto"/>
        <w:left w:val="none" w:sz="0" w:space="0" w:color="auto"/>
        <w:bottom w:val="none" w:sz="0" w:space="0" w:color="auto"/>
        <w:right w:val="none" w:sz="0" w:space="0" w:color="auto"/>
      </w:divBdr>
    </w:div>
    <w:div w:id="1112673394">
      <w:bodyDiv w:val="1"/>
      <w:marLeft w:val="0"/>
      <w:marRight w:val="0"/>
      <w:marTop w:val="0"/>
      <w:marBottom w:val="0"/>
      <w:divBdr>
        <w:top w:val="none" w:sz="0" w:space="0" w:color="auto"/>
        <w:left w:val="none" w:sz="0" w:space="0" w:color="auto"/>
        <w:bottom w:val="none" w:sz="0" w:space="0" w:color="auto"/>
        <w:right w:val="none" w:sz="0" w:space="0" w:color="auto"/>
      </w:divBdr>
    </w:div>
    <w:div w:id="1115371161">
      <w:bodyDiv w:val="1"/>
      <w:marLeft w:val="0"/>
      <w:marRight w:val="0"/>
      <w:marTop w:val="0"/>
      <w:marBottom w:val="0"/>
      <w:divBdr>
        <w:top w:val="none" w:sz="0" w:space="0" w:color="auto"/>
        <w:left w:val="none" w:sz="0" w:space="0" w:color="auto"/>
        <w:bottom w:val="none" w:sz="0" w:space="0" w:color="auto"/>
        <w:right w:val="none" w:sz="0" w:space="0" w:color="auto"/>
      </w:divBdr>
    </w:div>
    <w:div w:id="1117798315">
      <w:bodyDiv w:val="1"/>
      <w:marLeft w:val="0"/>
      <w:marRight w:val="0"/>
      <w:marTop w:val="0"/>
      <w:marBottom w:val="0"/>
      <w:divBdr>
        <w:top w:val="none" w:sz="0" w:space="0" w:color="auto"/>
        <w:left w:val="none" w:sz="0" w:space="0" w:color="auto"/>
        <w:bottom w:val="none" w:sz="0" w:space="0" w:color="auto"/>
        <w:right w:val="none" w:sz="0" w:space="0" w:color="auto"/>
      </w:divBdr>
    </w:div>
    <w:div w:id="1118451926">
      <w:bodyDiv w:val="1"/>
      <w:marLeft w:val="0"/>
      <w:marRight w:val="0"/>
      <w:marTop w:val="0"/>
      <w:marBottom w:val="0"/>
      <w:divBdr>
        <w:top w:val="none" w:sz="0" w:space="0" w:color="auto"/>
        <w:left w:val="none" w:sz="0" w:space="0" w:color="auto"/>
        <w:bottom w:val="none" w:sz="0" w:space="0" w:color="auto"/>
        <w:right w:val="none" w:sz="0" w:space="0" w:color="auto"/>
      </w:divBdr>
    </w:div>
    <w:div w:id="1129279459">
      <w:bodyDiv w:val="1"/>
      <w:marLeft w:val="0"/>
      <w:marRight w:val="0"/>
      <w:marTop w:val="0"/>
      <w:marBottom w:val="0"/>
      <w:divBdr>
        <w:top w:val="none" w:sz="0" w:space="0" w:color="auto"/>
        <w:left w:val="none" w:sz="0" w:space="0" w:color="auto"/>
        <w:bottom w:val="none" w:sz="0" w:space="0" w:color="auto"/>
        <w:right w:val="none" w:sz="0" w:space="0" w:color="auto"/>
      </w:divBdr>
      <w:divsChild>
        <w:div w:id="1262298250">
          <w:marLeft w:val="480"/>
          <w:marRight w:val="0"/>
          <w:marTop w:val="0"/>
          <w:marBottom w:val="0"/>
          <w:divBdr>
            <w:top w:val="none" w:sz="0" w:space="0" w:color="auto"/>
            <w:left w:val="none" w:sz="0" w:space="0" w:color="auto"/>
            <w:bottom w:val="none" w:sz="0" w:space="0" w:color="auto"/>
            <w:right w:val="none" w:sz="0" w:space="0" w:color="auto"/>
          </w:divBdr>
        </w:div>
        <w:div w:id="1168638598">
          <w:marLeft w:val="480"/>
          <w:marRight w:val="0"/>
          <w:marTop w:val="0"/>
          <w:marBottom w:val="0"/>
          <w:divBdr>
            <w:top w:val="none" w:sz="0" w:space="0" w:color="auto"/>
            <w:left w:val="none" w:sz="0" w:space="0" w:color="auto"/>
            <w:bottom w:val="none" w:sz="0" w:space="0" w:color="auto"/>
            <w:right w:val="none" w:sz="0" w:space="0" w:color="auto"/>
          </w:divBdr>
        </w:div>
        <w:div w:id="1399401115">
          <w:marLeft w:val="480"/>
          <w:marRight w:val="0"/>
          <w:marTop w:val="0"/>
          <w:marBottom w:val="0"/>
          <w:divBdr>
            <w:top w:val="none" w:sz="0" w:space="0" w:color="auto"/>
            <w:left w:val="none" w:sz="0" w:space="0" w:color="auto"/>
            <w:bottom w:val="none" w:sz="0" w:space="0" w:color="auto"/>
            <w:right w:val="none" w:sz="0" w:space="0" w:color="auto"/>
          </w:divBdr>
        </w:div>
        <w:div w:id="200171859">
          <w:marLeft w:val="480"/>
          <w:marRight w:val="0"/>
          <w:marTop w:val="0"/>
          <w:marBottom w:val="0"/>
          <w:divBdr>
            <w:top w:val="none" w:sz="0" w:space="0" w:color="auto"/>
            <w:left w:val="none" w:sz="0" w:space="0" w:color="auto"/>
            <w:bottom w:val="none" w:sz="0" w:space="0" w:color="auto"/>
            <w:right w:val="none" w:sz="0" w:space="0" w:color="auto"/>
          </w:divBdr>
        </w:div>
        <w:div w:id="1664242097">
          <w:marLeft w:val="480"/>
          <w:marRight w:val="0"/>
          <w:marTop w:val="0"/>
          <w:marBottom w:val="0"/>
          <w:divBdr>
            <w:top w:val="none" w:sz="0" w:space="0" w:color="auto"/>
            <w:left w:val="none" w:sz="0" w:space="0" w:color="auto"/>
            <w:bottom w:val="none" w:sz="0" w:space="0" w:color="auto"/>
            <w:right w:val="none" w:sz="0" w:space="0" w:color="auto"/>
          </w:divBdr>
        </w:div>
        <w:div w:id="185679433">
          <w:marLeft w:val="480"/>
          <w:marRight w:val="0"/>
          <w:marTop w:val="0"/>
          <w:marBottom w:val="0"/>
          <w:divBdr>
            <w:top w:val="none" w:sz="0" w:space="0" w:color="auto"/>
            <w:left w:val="none" w:sz="0" w:space="0" w:color="auto"/>
            <w:bottom w:val="none" w:sz="0" w:space="0" w:color="auto"/>
            <w:right w:val="none" w:sz="0" w:space="0" w:color="auto"/>
          </w:divBdr>
        </w:div>
        <w:div w:id="112985710">
          <w:marLeft w:val="480"/>
          <w:marRight w:val="0"/>
          <w:marTop w:val="0"/>
          <w:marBottom w:val="0"/>
          <w:divBdr>
            <w:top w:val="none" w:sz="0" w:space="0" w:color="auto"/>
            <w:left w:val="none" w:sz="0" w:space="0" w:color="auto"/>
            <w:bottom w:val="none" w:sz="0" w:space="0" w:color="auto"/>
            <w:right w:val="none" w:sz="0" w:space="0" w:color="auto"/>
          </w:divBdr>
        </w:div>
        <w:div w:id="598177995">
          <w:marLeft w:val="480"/>
          <w:marRight w:val="0"/>
          <w:marTop w:val="0"/>
          <w:marBottom w:val="0"/>
          <w:divBdr>
            <w:top w:val="none" w:sz="0" w:space="0" w:color="auto"/>
            <w:left w:val="none" w:sz="0" w:space="0" w:color="auto"/>
            <w:bottom w:val="none" w:sz="0" w:space="0" w:color="auto"/>
            <w:right w:val="none" w:sz="0" w:space="0" w:color="auto"/>
          </w:divBdr>
        </w:div>
        <w:div w:id="706375880">
          <w:marLeft w:val="480"/>
          <w:marRight w:val="0"/>
          <w:marTop w:val="0"/>
          <w:marBottom w:val="0"/>
          <w:divBdr>
            <w:top w:val="none" w:sz="0" w:space="0" w:color="auto"/>
            <w:left w:val="none" w:sz="0" w:space="0" w:color="auto"/>
            <w:bottom w:val="none" w:sz="0" w:space="0" w:color="auto"/>
            <w:right w:val="none" w:sz="0" w:space="0" w:color="auto"/>
          </w:divBdr>
        </w:div>
        <w:div w:id="1377267772">
          <w:marLeft w:val="480"/>
          <w:marRight w:val="0"/>
          <w:marTop w:val="0"/>
          <w:marBottom w:val="0"/>
          <w:divBdr>
            <w:top w:val="none" w:sz="0" w:space="0" w:color="auto"/>
            <w:left w:val="none" w:sz="0" w:space="0" w:color="auto"/>
            <w:bottom w:val="none" w:sz="0" w:space="0" w:color="auto"/>
            <w:right w:val="none" w:sz="0" w:space="0" w:color="auto"/>
          </w:divBdr>
        </w:div>
        <w:div w:id="1226448742">
          <w:marLeft w:val="480"/>
          <w:marRight w:val="0"/>
          <w:marTop w:val="0"/>
          <w:marBottom w:val="0"/>
          <w:divBdr>
            <w:top w:val="none" w:sz="0" w:space="0" w:color="auto"/>
            <w:left w:val="none" w:sz="0" w:space="0" w:color="auto"/>
            <w:bottom w:val="none" w:sz="0" w:space="0" w:color="auto"/>
            <w:right w:val="none" w:sz="0" w:space="0" w:color="auto"/>
          </w:divBdr>
        </w:div>
        <w:div w:id="259262282">
          <w:marLeft w:val="480"/>
          <w:marRight w:val="0"/>
          <w:marTop w:val="0"/>
          <w:marBottom w:val="0"/>
          <w:divBdr>
            <w:top w:val="none" w:sz="0" w:space="0" w:color="auto"/>
            <w:left w:val="none" w:sz="0" w:space="0" w:color="auto"/>
            <w:bottom w:val="none" w:sz="0" w:space="0" w:color="auto"/>
            <w:right w:val="none" w:sz="0" w:space="0" w:color="auto"/>
          </w:divBdr>
        </w:div>
        <w:div w:id="443311790">
          <w:marLeft w:val="480"/>
          <w:marRight w:val="0"/>
          <w:marTop w:val="0"/>
          <w:marBottom w:val="0"/>
          <w:divBdr>
            <w:top w:val="none" w:sz="0" w:space="0" w:color="auto"/>
            <w:left w:val="none" w:sz="0" w:space="0" w:color="auto"/>
            <w:bottom w:val="none" w:sz="0" w:space="0" w:color="auto"/>
            <w:right w:val="none" w:sz="0" w:space="0" w:color="auto"/>
          </w:divBdr>
        </w:div>
        <w:div w:id="1171263351">
          <w:marLeft w:val="480"/>
          <w:marRight w:val="0"/>
          <w:marTop w:val="0"/>
          <w:marBottom w:val="0"/>
          <w:divBdr>
            <w:top w:val="none" w:sz="0" w:space="0" w:color="auto"/>
            <w:left w:val="none" w:sz="0" w:space="0" w:color="auto"/>
            <w:bottom w:val="none" w:sz="0" w:space="0" w:color="auto"/>
            <w:right w:val="none" w:sz="0" w:space="0" w:color="auto"/>
          </w:divBdr>
        </w:div>
      </w:divsChild>
    </w:div>
    <w:div w:id="1130826842">
      <w:bodyDiv w:val="1"/>
      <w:marLeft w:val="0"/>
      <w:marRight w:val="0"/>
      <w:marTop w:val="0"/>
      <w:marBottom w:val="0"/>
      <w:divBdr>
        <w:top w:val="none" w:sz="0" w:space="0" w:color="auto"/>
        <w:left w:val="none" w:sz="0" w:space="0" w:color="auto"/>
        <w:bottom w:val="none" w:sz="0" w:space="0" w:color="auto"/>
        <w:right w:val="none" w:sz="0" w:space="0" w:color="auto"/>
      </w:divBdr>
    </w:div>
    <w:div w:id="1131168010">
      <w:bodyDiv w:val="1"/>
      <w:marLeft w:val="0"/>
      <w:marRight w:val="0"/>
      <w:marTop w:val="0"/>
      <w:marBottom w:val="0"/>
      <w:divBdr>
        <w:top w:val="none" w:sz="0" w:space="0" w:color="auto"/>
        <w:left w:val="none" w:sz="0" w:space="0" w:color="auto"/>
        <w:bottom w:val="none" w:sz="0" w:space="0" w:color="auto"/>
        <w:right w:val="none" w:sz="0" w:space="0" w:color="auto"/>
      </w:divBdr>
    </w:div>
    <w:div w:id="1131171488">
      <w:bodyDiv w:val="1"/>
      <w:marLeft w:val="0"/>
      <w:marRight w:val="0"/>
      <w:marTop w:val="0"/>
      <w:marBottom w:val="0"/>
      <w:divBdr>
        <w:top w:val="none" w:sz="0" w:space="0" w:color="auto"/>
        <w:left w:val="none" w:sz="0" w:space="0" w:color="auto"/>
        <w:bottom w:val="none" w:sz="0" w:space="0" w:color="auto"/>
        <w:right w:val="none" w:sz="0" w:space="0" w:color="auto"/>
      </w:divBdr>
    </w:div>
    <w:div w:id="1134523707">
      <w:bodyDiv w:val="1"/>
      <w:marLeft w:val="0"/>
      <w:marRight w:val="0"/>
      <w:marTop w:val="0"/>
      <w:marBottom w:val="0"/>
      <w:divBdr>
        <w:top w:val="none" w:sz="0" w:space="0" w:color="auto"/>
        <w:left w:val="none" w:sz="0" w:space="0" w:color="auto"/>
        <w:bottom w:val="none" w:sz="0" w:space="0" w:color="auto"/>
        <w:right w:val="none" w:sz="0" w:space="0" w:color="auto"/>
      </w:divBdr>
    </w:div>
    <w:div w:id="1136334401">
      <w:bodyDiv w:val="1"/>
      <w:marLeft w:val="0"/>
      <w:marRight w:val="0"/>
      <w:marTop w:val="0"/>
      <w:marBottom w:val="0"/>
      <w:divBdr>
        <w:top w:val="none" w:sz="0" w:space="0" w:color="auto"/>
        <w:left w:val="none" w:sz="0" w:space="0" w:color="auto"/>
        <w:bottom w:val="none" w:sz="0" w:space="0" w:color="auto"/>
        <w:right w:val="none" w:sz="0" w:space="0" w:color="auto"/>
      </w:divBdr>
    </w:div>
    <w:div w:id="1151411830">
      <w:bodyDiv w:val="1"/>
      <w:marLeft w:val="0"/>
      <w:marRight w:val="0"/>
      <w:marTop w:val="0"/>
      <w:marBottom w:val="0"/>
      <w:divBdr>
        <w:top w:val="none" w:sz="0" w:space="0" w:color="auto"/>
        <w:left w:val="none" w:sz="0" w:space="0" w:color="auto"/>
        <w:bottom w:val="none" w:sz="0" w:space="0" w:color="auto"/>
        <w:right w:val="none" w:sz="0" w:space="0" w:color="auto"/>
      </w:divBdr>
    </w:div>
    <w:div w:id="1153450811">
      <w:bodyDiv w:val="1"/>
      <w:marLeft w:val="0"/>
      <w:marRight w:val="0"/>
      <w:marTop w:val="0"/>
      <w:marBottom w:val="0"/>
      <w:divBdr>
        <w:top w:val="none" w:sz="0" w:space="0" w:color="auto"/>
        <w:left w:val="none" w:sz="0" w:space="0" w:color="auto"/>
        <w:bottom w:val="none" w:sz="0" w:space="0" w:color="auto"/>
        <w:right w:val="none" w:sz="0" w:space="0" w:color="auto"/>
      </w:divBdr>
    </w:div>
    <w:div w:id="1159422439">
      <w:bodyDiv w:val="1"/>
      <w:marLeft w:val="0"/>
      <w:marRight w:val="0"/>
      <w:marTop w:val="0"/>
      <w:marBottom w:val="0"/>
      <w:divBdr>
        <w:top w:val="none" w:sz="0" w:space="0" w:color="auto"/>
        <w:left w:val="none" w:sz="0" w:space="0" w:color="auto"/>
        <w:bottom w:val="none" w:sz="0" w:space="0" w:color="auto"/>
        <w:right w:val="none" w:sz="0" w:space="0" w:color="auto"/>
      </w:divBdr>
    </w:div>
    <w:div w:id="1167136554">
      <w:bodyDiv w:val="1"/>
      <w:marLeft w:val="0"/>
      <w:marRight w:val="0"/>
      <w:marTop w:val="0"/>
      <w:marBottom w:val="0"/>
      <w:divBdr>
        <w:top w:val="none" w:sz="0" w:space="0" w:color="auto"/>
        <w:left w:val="none" w:sz="0" w:space="0" w:color="auto"/>
        <w:bottom w:val="none" w:sz="0" w:space="0" w:color="auto"/>
        <w:right w:val="none" w:sz="0" w:space="0" w:color="auto"/>
      </w:divBdr>
    </w:div>
    <w:div w:id="1169561469">
      <w:bodyDiv w:val="1"/>
      <w:marLeft w:val="0"/>
      <w:marRight w:val="0"/>
      <w:marTop w:val="0"/>
      <w:marBottom w:val="0"/>
      <w:divBdr>
        <w:top w:val="none" w:sz="0" w:space="0" w:color="auto"/>
        <w:left w:val="none" w:sz="0" w:space="0" w:color="auto"/>
        <w:bottom w:val="none" w:sz="0" w:space="0" w:color="auto"/>
        <w:right w:val="none" w:sz="0" w:space="0" w:color="auto"/>
      </w:divBdr>
      <w:divsChild>
        <w:div w:id="1660038206">
          <w:marLeft w:val="480"/>
          <w:marRight w:val="0"/>
          <w:marTop w:val="0"/>
          <w:marBottom w:val="0"/>
          <w:divBdr>
            <w:top w:val="none" w:sz="0" w:space="0" w:color="auto"/>
            <w:left w:val="none" w:sz="0" w:space="0" w:color="auto"/>
            <w:bottom w:val="none" w:sz="0" w:space="0" w:color="auto"/>
            <w:right w:val="none" w:sz="0" w:space="0" w:color="auto"/>
          </w:divBdr>
        </w:div>
        <w:div w:id="1528060371">
          <w:marLeft w:val="480"/>
          <w:marRight w:val="0"/>
          <w:marTop w:val="0"/>
          <w:marBottom w:val="0"/>
          <w:divBdr>
            <w:top w:val="none" w:sz="0" w:space="0" w:color="auto"/>
            <w:left w:val="none" w:sz="0" w:space="0" w:color="auto"/>
            <w:bottom w:val="none" w:sz="0" w:space="0" w:color="auto"/>
            <w:right w:val="none" w:sz="0" w:space="0" w:color="auto"/>
          </w:divBdr>
        </w:div>
        <w:div w:id="173111660">
          <w:marLeft w:val="480"/>
          <w:marRight w:val="0"/>
          <w:marTop w:val="0"/>
          <w:marBottom w:val="0"/>
          <w:divBdr>
            <w:top w:val="none" w:sz="0" w:space="0" w:color="auto"/>
            <w:left w:val="none" w:sz="0" w:space="0" w:color="auto"/>
            <w:bottom w:val="none" w:sz="0" w:space="0" w:color="auto"/>
            <w:right w:val="none" w:sz="0" w:space="0" w:color="auto"/>
          </w:divBdr>
        </w:div>
        <w:div w:id="1485317429">
          <w:marLeft w:val="480"/>
          <w:marRight w:val="0"/>
          <w:marTop w:val="0"/>
          <w:marBottom w:val="0"/>
          <w:divBdr>
            <w:top w:val="none" w:sz="0" w:space="0" w:color="auto"/>
            <w:left w:val="none" w:sz="0" w:space="0" w:color="auto"/>
            <w:bottom w:val="none" w:sz="0" w:space="0" w:color="auto"/>
            <w:right w:val="none" w:sz="0" w:space="0" w:color="auto"/>
          </w:divBdr>
        </w:div>
        <w:div w:id="2061904290">
          <w:marLeft w:val="480"/>
          <w:marRight w:val="0"/>
          <w:marTop w:val="0"/>
          <w:marBottom w:val="0"/>
          <w:divBdr>
            <w:top w:val="none" w:sz="0" w:space="0" w:color="auto"/>
            <w:left w:val="none" w:sz="0" w:space="0" w:color="auto"/>
            <w:bottom w:val="none" w:sz="0" w:space="0" w:color="auto"/>
            <w:right w:val="none" w:sz="0" w:space="0" w:color="auto"/>
          </w:divBdr>
        </w:div>
        <w:div w:id="1090006545">
          <w:marLeft w:val="480"/>
          <w:marRight w:val="0"/>
          <w:marTop w:val="0"/>
          <w:marBottom w:val="0"/>
          <w:divBdr>
            <w:top w:val="none" w:sz="0" w:space="0" w:color="auto"/>
            <w:left w:val="none" w:sz="0" w:space="0" w:color="auto"/>
            <w:bottom w:val="none" w:sz="0" w:space="0" w:color="auto"/>
            <w:right w:val="none" w:sz="0" w:space="0" w:color="auto"/>
          </w:divBdr>
        </w:div>
        <w:div w:id="1762675066">
          <w:marLeft w:val="480"/>
          <w:marRight w:val="0"/>
          <w:marTop w:val="0"/>
          <w:marBottom w:val="0"/>
          <w:divBdr>
            <w:top w:val="none" w:sz="0" w:space="0" w:color="auto"/>
            <w:left w:val="none" w:sz="0" w:space="0" w:color="auto"/>
            <w:bottom w:val="none" w:sz="0" w:space="0" w:color="auto"/>
            <w:right w:val="none" w:sz="0" w:space="0" w:color="auto"/>
          </w:divBdr>
        </w:div>
        <w:div w:id="1586765794">
          <w:marLeft w:val="480"/>
          <w:marRight w:val="0"/>
          <w:marTop w:val="0"/>
          <w:marBottom w:val="0"/>
          <w:divBdr>
            <w:top w:val="none" w:sz="0" w:space="0" w:color="auto"/>
            <w:left w:val="none" w:sz="0" w:space="0" w:color="auto"/>
            <w:bottom w:val="none" w:sz="0" w:space="0" w:color="auto"/>
            <w:right w:val="none" w:sz="0" w:space="0" w:color="auto"/>
          </w:divBdr>
        </w:div>
        <w:div w:id="832601687">
          <w:marLeft w:val="480"/>
          <w:marRight w:val="0"/>
          <w:marTop w:val="0"/>
          <w:marBottom w:val="0"/>
          <w:divBdr>
            <w:top w:val="none" w:sz="0" w:space="0" w:color="auto"/>
            <w:left w:val="none" w:sz="0" w:space="0" w:color="auto"/>
            <w:bottom w:val="none" w:sz="0" w:space="0" w:color="auto"/>
            <w:right w:val="none" w:sz="0" w:space="0" w:color="auto"/>
          </w:divBdr>
        </w:div>
        <w:div w:id="223101279">
          <w:marLeft w:val="480"/>
          <w:marRight w:val="0"/>
          <w:marTop w:val="0"/>
          <w:marBottom w:val="0"/>
          <w:divBdr>
            <w:top w:val="none" w:sz="0" w:space="0" w:color="auto"/>
            <w:left w:val="none" w:sz="0" w:space="0" w:color="auto"/>
            <w:bottom w:val="none" w:sz="0" w:space="0" w:color="auto"/>
            <w:right w:val="none" w:sz="0" w:space="0" w:color="auto"/>
          </w:divBdr>
        </w:div>
        <w:div w:id="1826702306">
          <w:marLeft w:val="480"/>
          <w:marRight w:val="0"/>
          <w:marTop w:val="0"/>
          <w:marBottom w:val="0"/>
          <w:divBdr>
            <w:top w:val="none" w:sz="0" w:space="0" w:color="auto"/>
            <w:left w:val="none" w:sz="0" w:space="0" w:color="auto"/>
            <w:bottom w:val="none" w:sz="0" w:space="0" w:color="auto"/>
            <w:right w:val="none" w:sz="0" w:space="0" w:color="auto"/>
          </w:divBdr>
        </w:div>
        <w:div w:id="1429548257">
          <w:marLeft w:val="480"/>
          <w:marRight w:val="0"/>
          <w:marTop w:val="0"/>
          <w:marBottom w:val="0"/>
          <w:divBdr>
            <w:top w:val="none" w:sz="0" w:space="0" w:color="auto"/>
            <w:left w:val="none" w:sz="0" w:space="0" w:color="auto"/>
            <w:bottom w:val="none" w:sz="0" w:space="0" w:color="auto"/>
            <w:right w:val="none" w:sz="0" w:space="0" w:color="auto"/>
          </w:divBdr>
        </w:div>
        <w:div w:id="1202523092">
          <w:marLeft w:val="480"/>
          <w:marRight w:val="0"/>
          <w:marTop w:val="0"/>
          <w:marBottom w:val="0"/>
          <w:divBdr>
            <w:top w:val="none" w:sz="0" w:space="0" w:color="auto"/>
            <w:left w:val="none" w:sz="0" w:space="0" w:color="auto"/>
            <w:bottom w:val="none" w:sz="0" w:space="0" w:color="auto"/>
            <w:right w:val="none" w:sz="0" w:space="0" w:color="auto"/>
          </w:divBdr>
        </w:div>
      </w:divsChild>
    </w:div>
    <w:div w:id="1172068146">
      <w:bodyDiv w:val="1"/>
      <w:marLeft w:val="0"/>
      <w:marRight w:val="0"/>
      <w:marTop w:val="0"/>
      <w:marBottom w:val="0"/>
      <w:divBdr>
        <w:top w:val="none" w:sz="0" w:space="0" w:color="auto"/>
        <w:left w:val="none" w:sz="0" w:space="0" w:color="auto"/>
        <w:bottom w:val="none" w:sz="0" w:space="0" w:color="auto"/>
        <w:right w:val="none" w:sz="0" w:space="0" w:color="auto"/>
      </w:divBdr>
      <w:divsChild>
        <w:div w:id="1242562669">
          <w:marLeft w:val="480"/>
          <w:marRight w:val="0"/>
          <w:marTop w:val="0"/>
          <w:marBottom w:val="0"/>
          <w:divBdr>
            <w:top w:val="none" w:sz="0" w:space="0" w:color="auto"/>
            <w:left w:val="none" w:sz="0" w:space="0" w:color="auto"/>
            <w:bottom w:val="none" w:sz="0" w:space="0" w:color="auto"/>
            <w:right w:val="none" w:sz="0" w:space="0" w:color="auto"/>
          </w:divBdr>
        </w:div>
        <w:div w:id="1826780761">
          <w:marLeft w:val="480"/>
          <w:marRight w:val="0"/>
          <w:marTop w:val="0"/>
          <w:marBottom w:val="0"/>
          <w:divBdr>
            <w:top w:val="none" w:sz="0" w:space="0" w:color="auto"/>
            <w:left w:val="none" w:sz="0" w:space="0" w:color="auto"/>
            <w:bottom w:val="none" w:sz="0" w:space="0" w:color="auto"/>
            <w:right w:val="none" w:sz="0" w:space="0" w:color="auto"/>
          </w:divBdr>
        </w:div>
        <w:div w:id="1598322752">
          <w:marLeft w:val="480"/>
          <w:marRight w:val="0"/>
          <w:marTop w:val="0"/>
          <w:marBottom w:val="0"/>
          <w:divBdr>
            <w:top w:val="none" w:sz="0" w:space="0" w:color="auto"/>
            <w:left w:val="none" w:sz="0" w:space="0" w:color="auto"/>
            <w:bottom w:val="none" w:sz="0" w:space="0" w:color="auto"/>
            <w:right w:val="none" w:sz="0" w:space="0" w:color="auto"/>
          </w:divBdr>
        </w:div>
        <w:div w:id="1310400780">
          <w:marLeft w:val="480"/>
          <w:marRight w:val="0"/>
          <w:marTop w:val="0"/>
          <w:marBottom w:val="0"/>
          <w:divBdr>
            <w:top w:val="none" w:sz="0" w:space="0" w:color="auto"/>
            <w:left w:val="none" w:sz="0" w:space="0" w:color="auto"/>
            <w:bottom w:val="none" w:sz="0" w:space="0" w:color="auto"/>
            <w:right w:val="none" w:sz="0" w:space="0" w:color="auto"/>
          </w:divBdr>
        </w:div>
        <w:div w:id="1839224707">
          <w:marLeft w:val="480"/>
          <w:marRight w:val="0"/>
          <w:marTop w:val="0"/>
          <w:marBottom w:val="0"/>
          <w:divBdr>
            <w:top w:val="none" w:sz="0" w:space="0" w:color="auto"/>
            <w:left w:val="none" w:sz="0" w:space="0" w:color="auto"/>
            <w:bottom w:val="none" w:sz="0" w:space="0" w:color="auto"/>
            <w:right w:val="none" w:sz="0" w:space="0" w:color="auto"/>
          </w:divBdr>
        </w:div>
        <w:div w:id="1634554297">
          <w:marLeft w:val="480"/>
          <w:marRight w:val="0"/>
          <w:marTop w:val="0"/>
          <w:marBottom w:val="0"/>
          <w:divBdr>
            <w:top w:val="none" w:sz="0" w:space="0" w:color="auto"/>
            <w:left w:val="none" w:sz="0" w:space="0" w:color="auto"/>
            <w:bottom w:val="none" w:sz="0" w:space="0" w:color="auto"/>
            <w:right w:val="none" w:sz="0" w:space="0" w:color="auto"/>
          </w:divBdr>
        </w:div>
        <w:div w:id="1173033444">
          <w:marLeft w:val="480"/>
          <w:marRight w:val="0"/>
          <w:marTop w:val="0"/>
          <w:marBottom w:val="0"/>
          <w:divBdr>
            <w:top w:val="none" w:sz="0" w:space="0" w:color="auto"/>
            <w:left w:val="none" w:sz="0" w:space="0" w:color="auto"/>
            <w:bottom w:val="none" w:sz="0" w:space="0" w:color="auto"/>
            <w:right w:val="none" w:sz="0" w:space="0" w:color="auto"/>
          </w:divBdr>
        </w:div>
        <w:div w:id="1869219920">
          <w:marLeft w:val="480"/>
          <w:marRight w:val="0"/>
          <w:marTop w:val="0"/>
          <w:marBottom w:val="0"/>
          <w:divBdr>
            <w:top w:val="none" w:sz="0" w:space="0" w:color="auto"/>
            <w:left w:val="none" w:sz="0" w:space="0" w:color="auto"/>
            <w:bottom w:val="none" w:sz="0" w:space="0" w:color="auto"/>
            <w:right w:val="none" w:sz="0" w:space="0" w:color="auto"/>
          </w:divBdr>
        </w:div>
        <w:div w:id="1706757427">
          <w:marLeft w:val="480"/>
          <w:marRight w:val="0"/>
          <w:marTop w:val="0"/>
          <w:marBottom w:val="0"/>
          <w:divBdr>
            <w:top w:val="none" w:sz="0" w:space="0" w:color="auto"/>
            <w:left w:val="none" w:sz="0" w:space="0" w:color="auto"/>
            <w:bottom w:val="none" w:sz="0" w:space="0" w:color="auto"/>
            <w:right w:val="none" w:sz="0" w:space="0" w:color="auto"/>
          </w:divBdr>
        </w:div>
        <w:div w:id="1586065654">
          <w:marLeft w:val="480"/>
          <w:marRight w:val="0"/>
          <w:marTop w:val="0"/>
          <w:marBottom w:val="0"/>
          <w:divBdr>
            <w:top w:val="none" w:sz="0" w:space="0" w:color="auto"/>
            <w:left w:val="none" w:sz="0" w:space="0" w:color="auto"/>
            <w:bottom w:val="none" w:sz="0" w:space="0" w:color="auto"/>
            <w:right w:val="none" w:sz="0" w:space="0" w:color="auto"/>
          </w:divBdr>
        </w:div>
      </w:divsChild>
    </w:div>
    <w:div w:id="1178426304">
      <w:bodyDiv w:val="1"/>
      <w:marLeft w:val="0"/>
      <w:marRight w:val="0"/>
      <w:marTop w:val="0"/>
      <w:marBottom w:val="0"/>
      <w:divBdr>
        <w:top w:val="none" w:sz="0" w:space="0" w:color="auto"/>
        <w:left w:val="none" w:sz="0" w:space="0" w:color="auto"/>
        <w:bottom w:val="none" w:sz="0" w:space="0" w:color="auto"/>
        <w:right w:val="none" w:sz="0" w:space="0" w:color="auto"/>
      </w:divBdr>
    </w:div>
    <w:div w:id="1179735887">
      <w:bodyDiv w:val="1"/>
      <w:marLeft w:val="0"/>
      <w:marRight w:val="0"/>
      <w:marTop w:val="0"/>
      <w:marBottom w:val="0"/>
      <w:divBdr>
        <w:top w:val="none" w:sz="0" w:space="0" w:color="auto"/>
        <w:left w:val="none" w:sz="0" w:space="0" w:color="auto"/>
        <w:bottom w:val="none" w:sz="0" w:space="0" w:color="auto"/>
        <w:right w:val="none" w:sz="0" w:space="0" w:color="auto"/>
      </w:divBdr>
      <w:divsChild>
        <w:div w:id="1212302245">
          <w:marLeft w:val="480"/>
          <w:marRight w:val="0"/>
          <w:marTop w:val="0"/>
          <w:marBottom w:val="0"/>
          <w:divBdr>
            <w:top w:val="none" w:sz="0" w:space="0" w:color="auto"/>
            <w:left w:val="none" w:sz="0" w:space="0" w:color="auto"/>
            <w:bottom w:val="none" w:sz="0" w:space="0" w:color="auto"/>
            <w:right w:val="none" w:sz="0" w:space="0" w:color="auto"/>
          </w:divBdr>
        </w:div>
        <w:div w:id="606304823">
          <w:marLeft w:val="480"/>
          <w:marRight w:val="0"/>
          <w:marTop w:val="0"/>
          <w:marBottom w:val="0"/>
          <w:divBdr>
            <w:top w:val="none" w:sz="0" w:space="0" w:color="auto"/>
            <w:left w:val="none" w:sz="0" w:space="0" w:color="auto"/>
            <w:bottom w:val="none" w:sz="0" w:space="0" w:color="auto"/>
            <w:right w:val="none" w:sz="0" w:space="0" w:color="auto"/>
          </w:divBdr>
        </w:div>
        <w:div w:id="1142969268">
          <w:marLeft w:val="480"/>
          <w:marRight w:val="0"/>
          <w:marTop w:val="0"/>
          <w:marBottom w:val="0"/>
          <w:divBdr>
            <w:top w:val="none" w:sz="0" w:space="0" w:color="auto"/>
            <w:left w:val="none" w:sz="0" w:space="0" w:color="auto"/>
            <w:bottom w:val="none" w:sz="0" w:space="0" w:color="auto"/>
            <w:right w:val="none" w:sz="0" w:space="0" w:color="auto"/>
          </w:divBdr>
        </w:div>
        <w:div w:id="1401518269">
          <w:marLeft w:val="480"/>
          <w:marRight w:val="0"/>
          <w:marTop w:val="0"/>
          <w:marBottom w:val="0"/>
          <w:divBdr>
            <w:top w:val="none" w:sz="0" w:space="0" w:color="auto"/>
            <w:left w:val="none" w:sz="0" w:space="0" w:color="auto"/>
            <w:bottom w:val="none" w:sz="0" w:space="0" w:color="auto"/>
            <w:right w:val="none" w:sz="0" w:space="0" w:color="auto"/>
          </w:divBdr>
        </w:div>
        <w:div w:id="538472547">
          <w:marLeft w:val="480"/>
          <w:marRight w:val="0"/>
          <w:marTop w:val="0"/>
          <w:marBottom w:val="0"/>
          <w:divBdr>
            <w:top w:val="none" w:sz="0" w:space="0" w:color="auto"/>
            <w:left w:val="none" w:sz="0" w:space="0" w:color="auto"/>
            <w:bottom w:val="none" w:sz="0" w:space="0" w:color="auto"/>
            <w:right w:val="none" w:sz="0" w:space="0" w:color="auto"/>
          </w:divBdr>
        </w:div>
        <w:div w:id="1086725065">
          <w:marLeft w:val="480"/>
          <w:marRight w:val="0"/>
          <w:marTop w:val="0"/>
          <w:marBottom w:val="0"/>
          <w:divBdr>
            <w:top w:val="none" w:sz="0" w:space="0" w:color="auto"/>
            <w:left w:val="none" w:sz="0" w:space="0" w:color="auto"/>
            <w:bottom w:val="none" w:sz="0" w:space="0" w:color="auto"/>
            <w:right w:val="none" w:sz="0" w:space="0" w:color="auto"/>
          </w:divBdr>
        </w:div>
        <w:div w:id="126747128">
          <w:marLeft w:val="480"/>
          <w:marRight w:val="0"/>
          <w:marTop w:val="0"/>
          <w:marBottom w:val="0"/>
          <w:divBdr>
            <w:top w:val="none" w:sz="0" w:space="0" w:color="auto"/>
            <w:left w:val="none" w:sz="0" w:space="0" w:color="auto"/>
            <w:bottom w:val="none" w:sz="0" w:space="0" w:color="auto"/>
            <w:right w:val="none" w:sz="0" w:space="0" w:color="auto"/>
          </w:divBdr>
        </w:div>
        <w:div w:id="257063557">
          <w:marLeft w:val="480"/>
          <w:marRight w:val="0"/>
          <w:marTop w:val="0"/>
          <w:marBottom w:val="0"/>
          <w:divBdr>
            <w:top w:val="none" w:sz="0" w:space="0" w:color="auto"/>
            <w:left w:val="none" w:sz="0" w:space="0" w:color="auto"/>
            <w:bottom w:val="none" w:sz="0" w:space="0" w:color="auto"/>
            <w:right w:val="none" w:sz="0" w:space="0" w:color="auto"/>
          </w:divBdr>
        </w:div>
        <w:div w:id="1853955517">
          <w:marLeft w:val="480"/>
          <w:marRight w:val="0"/>
          <w:marTop w:val="0"/>
          <w:marBottom w:val="0"/>
          <w:divBdr>
            <w:top w:val="none" w:sz="0" w:space="0" w:color="auto"/>
            <w:left w:val="none" w:sz="0" w:space="0" w:color="auto"/>
            <w:bottom w:val="none" w:sz="0" w:space="0" w:color="auto"/>
            <w:right w:val="none" w:sz="0" w:space="0" w:color="auto"/>
          </w:divBdr>
        </w:div>
        <w:div w:id="1798840033">
          <w:marLeft w:val="480"/>
          <w:marRight w:val="0"/>
          <w:marTop w:val="0"/>
          <w:marBottom w:val="0"/>
          <w:divBdr>
            <w:top w:val="none" w:sz="0" w:space="0" w:color="auto"/>
            <w:left w:val="none" w:sz="0" w:space="0" w:color="auto"/>
            <w:bottom w:val="none" w:sz="0" w:space="0" w:color="auto"/>
            <w:right w:val="none" w:sz="0" w:space="0" w:color="auto"/>
          </w:divBdr>
        </w:div>
        <w:div w:id="849684132">
          <w:marLeft w:val="480"/>
          <w:marRight w:val="0"/>
          <w:marTop w:val="0"/>
          <w:marBottom w:val="0"/>
          <w:divBdr>
            <w:top w:val="none" w:sz="0" w:space="0" w:color="auto"/>
            <w:left w:val="none" w:sz="0" w:space="0" w:color="auto"/>
            <w:bottom w:val="none" w:sz="0" w:space="0" w:color="auto"/>
            <w:right w:val="none" w:sz="0" w:space="0" w:color="auto"/>
          </w:divBdr>
        </w:div>
        <w:div w:id="1974828259">
          <w:marLeft w:val="480"/>
          <w:marRight w:val="0"/>
          <w:marTop w:val="0"/>
          <w:marBottom w:val="0"/>
          <w:divBdr>
            <w:top w:val="none" w:sz="0" w:space="0" w:color="auto"/>
            <w:left w:val="none" w:sz="0" w:space="0" w:color="auto"/>
            <w:bottom w:val="none" w:sz="0" w:space="0" w:color="auto"/>
            <w:right w:val="none" w:sz="0" w:space="0" w:color="auto"/>
          </w:divBdr>
        </w:div>
        <w:div w:id="1308238597">
          <w:marLeft w:val="480"/>
          <w:marRight w:val="0"/>
          <w:marTop w:val="0"/>
          <w:marBottom w:val="0"/>
          <w:divBdr>
            <w:top w:val="none" w:sz="0" w:space="0" w:color="auto"/>
            <w:left w:val="none" w:sz="0" w:space="0" w:color="auto"/>
            <w:bottom w:val="none" w:sz="0" w:space="0" w:color="auto"/>
            <w:right w:val="none" w:sz="0" w:space="0" w:color="auto"/>
          </w:divBdr>
        </w:div>
        <w:div w:id="1994142499">
          <w:marLeft w:val="480"/>
          <w:marRight w:val="0"/>
          <w:marTop w:val="0"/>
          <w:marBottom w:val="0"/>
          <w:divBdr>
            <w:top w:val="none" w:sz="0" w:space="0" w:color="auto"/>
            <w:left w:val="none" w:sz="0" w:space="0" w:color="auto"/>
            <w:bottom w:val="none" w:sz="0" w:space="0" w:color="auto"/>
            <w:right w:val="none" w:sz="0" w:space="0" w:color="auto"/>
          </w:divBdr>
        </w:div>
        <w:div w:id="1490050501">
          <w:marLeft w:val="480"/>
          <w:marRight w:val="0"/>
          <w:marTop w:val="0"/>
          <w:marBottom w:val="0"/>
          <w:divBdr>
            <w:top w:val="none" w:sz="0" w:space="0" w:color="auto"/>
            <w:left w:val="none" w:sz="0" w:space="0" w:color="auto"/>
            <w:bottom w:val="none" w:sz="0" w:space="0" w:color="auto"/>
            <w:right w:val="none" w:sz="0" w:space="0" w:color="auto"/>
          </w:divBdr>
        </w:div>
        <w:div w:id="2561817">
          <w:marLeft w:val="480"/>
          <w:marRight w:val="0"/>
          <w:marTop w:val="0"/>
          <w:marBottom w:val="0"/>
          <w:divBdr>
            <w:top w:val="none" w:sz="0" w:space="0" w:color="auto"/>
            <w:left w:val="none" w:sz="0" w:space="0" w:color="auto"/>
            <w:bottom w:val="none" w:sz="0" w:space="0" w:color="auto"/>
            <w:right w:val="none" w:sz="0" w:space="0" w:color="auto"/>
          </w:divBdr>
        </w:div>
        <w:div w:id="718742990">
          <w:marLeft w:val="480"/>
          <w:marRight w:val="0"/>
          <w:marTop w:val="0"/>
          <w:marBottom w:val="0"/>
          <w:divBdr>
            <w:top w:val="none" w:sz="0" w:space="0" w:color="auto"/>
            <w:left w:val="none" w:sz="0" w:space="0" w:color="auto"/>
            <w:bottom w:val="none" w:sz="0" w:space="0" w:color="auto"/>
            <w:right w:val="none" w:sz="0" w:space="0" w:color="auto"/>
          </w:divBdr>
        </w:div>
        <w:div w:id="1579292859">
          <w:marLeft w:val="480"/>
          <w:marRight w:val="0"/>
          <w:marTop w:val="0"/>
          <w:marBottom w:val="0"/>
          <w:divBdr>
            <w:top w:val="none" w:sz="0" w:space="0" w:color="auto"/>
            <w:left w:val="none" w:sz="0" w:space="0" w:color="auto"/>
            <w:bottom w:val="none" w:sz="0" w:space="0" w:color="auto"/>
            <w:right w:val="none" w:sz="0" w:space="0" w:color="auto"/>
          </w:divBdr>
        </w:div>
      </w:divsChild>
    </w:div>
    <w:div w:id="1182158354">
      <w:bodyDiv w:val="1"/>
      <w:marLeft w:val="0"/>
      <w:marRight w:val="0"/>
      <w:marTop w:val="0"/>
      <w:marBottom w:val="0"/>
      <w:divBdr>
        <w:top w:val="none" w:sz="0" w:space="0" w:color="auto"/>
        <w:left w:val="none" w:sz="0" w:space="0" w:color="auto"/>
        <w:bottom w:val="none" w:sz="0" w:space="0" w:color="auto"/>
        <w:right w:val="none" w:sz="0" w:space="0" w:color="auto"/>
      </w:divBdr>
    </w:div>
    <w:div w:id="1192184738">
      <w:bodyDiv w:val="1"/>
      <w:marLeft w:val="0"/>
      <w:marRight w:val="0"/>
      <w:marTop w:val="0"/>
      <w:marBottom w:val="0"/>
      <w:divBdr>
        <w:top w:val="none" w:sz="0" w:space="0" w:color="auto"/>
        <w:left w:val="none" w:sz="0" w:space="0" w:color="auto"/>
        <w:bottom w:val="none" w:sz="0" w:space="0" w:color="auto"/>
        <w:right w:val="none" w:sz="0" w:space="0" w:color="auto"/>
      </w:divBdr>
    </w:div>
    <w:div w:id="1192453732">
      <w:bodyDiv w:val="1"/>
      <w:marLeft w:val="0"/>
      <w:marRight w:val="0"/>
      <w:marTop w:val="0"/>
      <w:marBottom w:val="0"/>
      <w:divBdr>
        <w:top w:val="none" w:sz="0" w:space="0" w:color="auto"/>
        <w:left w:val="none" w:sz="0" w:space="0" w:color="auto"/>
        <w:bottom w:val="none" w:sz="0" w:space="0" w:color="auto"/>
        <w:right w:val="none" w:sz="0" w:space="0" w:color="auto"/>
      </w:divBdr>
    </w:div>
    <w:div w:id="1192646163">
      <w:bodyDiv w:val="1"/>
      <w:marLeft w:val="0"/>
      <w:marRight w:val="0"/>
      <w:marTop w:val="0"/>
      <w:marBottom w:val="0"/>
      <w:divBdr>
        <w:top w:val="none" w:sz="0" w:space="0" w:color="auto"/>
        <w:left w:val="none" w:sz="0" w:space="0" w:color="auto"/>
        <w:bottom w:val="none" w:sz="0" w:space="0" w:color="auto"/>
        <w:right w:val="none" w:sz="0" w:space="0" w:color="auto"/>
      </w:divBdr>
    </w:div>
    <w:div w:id="1198545108">
      <w:bodyDiv w:val="1"/>
      <w:marLeft w:val="0"/>
      <w:marRight w:val="0"/>
      <w:marTop w:val="0"/>
      <w:marBottom w:val="0"/>
      <w:divBdr>
        <w:top w:val="none" w:sz="0" w:space="0" w:color="auto"/>
        <w:left w:val="none" w:sz="0" w:space="0" w:color="auto"/>
        <w:bottom w:val="none" w:sz="0" w:space="0" w:color="auto"/>
        <w:right w:val="none" w:sz="0" w:space="0" w:color="auto"/>
      </w:divBdr>
    </w:div>
    <w:div w:id="1201817811">
      <w:bodyDiv w:val="1"/>
      <w:marLeft w:val="0"/>
      <w:marRight w:val="0"/>
      <w:marTop w:val="0"/>
      <w:marBottom w:val="0"/>
      <w:divBdr>
        <w:top w:val="none" w:sz="0" w:space="0" w:color="auto"/>
        <w:left w:val="none" w:sz="0" w:space="0" w:color="auto"/>
        <w:bottom w:val="none" w:sz="0" w:space="0" w:color="auto"/>
        <w:right w:val="none" w:sz="0" w:space="0" w:color="auto"/>
      </w:divBdr>
    </w:div>
    <w:div w:id="1205678305">
      <w:bodyDiv w:val="1"/>
      <w:marLeft w:val="0"/>
      <w:marRight w:val="0"/>
      <w:marTop w:val="0"/>
      <w:marBottom w:val="0"/>
      <w:divBdr>
        <w:top w:val="none" w:sz="0" w:space="0" w:color="auto"/>
        <w:left w:val="none" w:sz="0" w:space="0" w:color="auto"/>
        <w:bottom w:val="none" w:sz="0" w:space="0" w:color="auto"/>
        <w:right w:val="none" w:sz="0" w:space="0" w:color="auto"/>
      </w:divBdr>
      <w:divsChild>
        <w:div w:id="1765807212">
          <w:marLeft w:val="480"/>
          <w:marRight w:val="0"/>
          <w:marTop w:val="0"/>
          <w:marBottom w:val="0"/>
          <w:divBdr>
            <w:top w:val="none" w:sz="0" w:space="0" w:color="auto"/>
            <w:left w:val="none" w:sz="0" w:space="0" w:color="auto"/>
            <w:bottom w:val="none" w:sz="0" w:space="0" w:color="auto"/>
            <w:right w:val="none" w:sz="0" w:space="0" w:color="auto"/>
          </w:divBdr>
        </w:div>
        <w:div w:id="240410135">
          <w:marLeft w:val="480"/>
          <w:marRight w:val="0"/>
          <w:marTop w:val="0"/>
          <w:marBottom w:val="0"/>
          <w:divBdr>
            <w:top w:val="none" w:sz="0" w:space="0" w:color="auto"/>
            <w:left w:val="none" w:sz="0" w:space="0" w:color="auto"/>
            <w:bottom w:val="none" w:sz="0" w:space="0" w:color="auto"/>
            <w:right w:val="none" w:sz="0" w:space="0" w:color="auto"/>
          </w:divBdr>
        </w:div>
        <w:div w:id="1096367913">
          <w:marLeft w:val="480"/>
          <w:marRight w:val="0"/>
          <w:marTop w:val="0"/>
          <w:marBottom w:val="0"/>
          <w:divBdr>
            <w:top w:val="none" w:sz="0" w:space="0" w:color="auto"/>
            <w:left w:val="none" w:sz="0" w:space="0" w:color="auto"/>
            <w:bottom w:val="none" w:sz="0" w:space="0" w:color="auto"/>
            <w:right w:val="none" w:sz="0" w:space="0" w:color="auto"/>
          </w:divBdr>
        </w:div>
        <w:div w:id="484007781">
          <w:marLeft w:val="480"/>
          <w:marRight w:val="0"/>
          <w:marTop w:val="0"/>
          <w:marBottom w:val="0"/>
          <w:divBdr>
            <w:top w:val="none" w:sz="0" w:space="0" w:color="auto"/>
            <w:left w:val="none" w:sz="0" w:space="0" w:color="auto"/>
            <w:bottom w:val="none" w:sz="0" w:space="0" w:color="auto"/>
            <w:right w:val="none" w:sz="0" w:space="0" w:color="auto"/>
          </w:divBdr>
        </w:div>
        <w:div w:id="1255893231">
          <w:marLeft w:val="480"/>
          <w:marRight w:val="0"/>
          <w:marTop w:val="0"/>
          <w:marBottom w:val="0"/>
          <w:divBdr>
            <w:top w:val="none" w:sz="0" w:space="0" w:color="auto"/>
            <w:left w:val="none" w:sz="0" w:space="0" w:color="auto"/>
            <w:bottom w:val="none" w:sz="0" w:space="0" w:color="auto"/>
            <w:right w:val="none" w:sz="0" w:space="0" w:color="auto"/>
          </w:divBdr>
        </w:div>
        <w:div w:id="758720311">
          <w:marLeft w:val="480"/>
          <w:marRight w:val="0"/>
          <w:marTop w:val="0"/>
          <w:marBottom w:val="0"/>
          <w:divBdr>
            <w:top w:val="none" w:sz="0" w:space="0" w:color="auto"/>
            <w:left w:val="none" w:sz="0" w:space="0" w:color="auto"/>
            <w:bottom w:val="none" w:sz="0" w:space="0" w:color="auto"/>
            <w:right w:val="none" w:sz="0" w:space="0" w:color="auto"/>
          </w:divBdr>
        </w:div>
        <w:div w:id="11424977">
          <w:marLeft w:val="480"/>
          <w:marRight w:val="0"/>
          <w:marTop w:val="0"/>
          <w:marBottom w:val="0"/>
          <w:divBdr>
            <w:top w:val="none" w:sz="0" w:space="0" w:color="auto"/>
            <w:left w:val="none" w:sz="0" w:space="0" w:color="auto"/>
            <w:bottom w:val="none" w:sz="0" w:space="0" w:color="auto"/>
            <w:right w:val="none" w:sz="0" w:space="0" w:color="auto"/>
          </w:divBdr>
        </w:div>
        <w:div w:id="2076974207">
          <w:marLeft w:val="480"/>
          <w:marRight w:val="0"/>
          <w:marTop w:val="0"/>
          <w:marBottom w:val="0"/>
          <w:divBdr>
            <w:top w:val="none" w:sz="0" w:space="0" w:color="auto"/>
            <w:left w:val="none" w:sz="0" w:space="0" w:color="auto"/>
            <w:bottom w:val="none" w:sz="0" w:space="0" w:color="auto"/>
            <w:right w:val="none" w:sz="0" w:space="0" w:color="auto"/>
          </w:divBdr>
        </w:div>
        <w:div w:id="1332413781">
          <w:marLeft w:val="480"/>
          <w:marRight w:val="0"/>
          <w:marTop w:val="0"/>
          <w:marBottom w:val="0"/>
          <w:divBdr>
            <w:top w:val="none" w:sz="0" w:space="0" w:color="auto"/>
            <w:left w:val="none" w:sz="0" w:space="0" w:color="auto"/>
            <w:bottom w:val="none" w:sz="0" w:space="0" w:color="auto"/>
            <w:right w:val="none" w:sz="0" w:space="0" w:color="auto"/>
          </w:divBdr>
        </w:div>
        <w:div w:id="648753417">
          <w:marLeft w:val="480"/>
          <w:marRight w:val="0"/>
          <w:marTop w:val="0"/>
          <w:marBottom w:val="0"/>
          <w:divBdr>
            <w:top w:val="none" w:sz="0" w:space="0" w:color="auto"/>
            <w:left w:val="none" w:sz="0" w:space="0" w:color="auto"/>
            <w:bottom w:val="none" w:sz="0" w:space="0" w:color="auto"/>
            <w:right w:val="none" w:sz="0" w:space="0" w:color="auto"/>
          </w:divBdr>
        </w:div>
      </w:divsChild>
    </w:div>
    <w:div w:id="1208953509">
      <w:bodyDiv w:val="1"/>
      <w:marLeft w:val="0"/>
      <w:marRight w:val="0"/>
      <w:marTop w:val="0"/>
      <w:marBottom w:val="0"/>
      <w:divBdr>
        <w:top w:val="none" w:sz="0" w:space="0" w:color="auto"/>
        <w:left w:val="none" w:sz="0" w:space="0" w:color="auto"/>
        <w:bottom w:val="none" w:sz="0" w:space="0" w:color="auto"/>
        <w:right w:val="none" w:sz="0" w:space="0" w:color="auto"/>
      </w:divBdr>
      <w:divsChild>
        <w:div w:id="1317683841">
          <w:marLeft w:val="480"/>
          <w:marRight w:val="0"/>
          <w:marTop w:val="0"/>
          <w:marBottom w:val="0"/>
          <w:divBdr>
            <w:top w:val="none" w:sz="0" w:space="0" w:color="auto"/>
            <w:left w:val="none" w:sz="0" w:space="0" w:color="auto"/>
            <w:bottom w:val="none" w:sz="0" w:space="0" w:color="auto"/>
            <w:right w:val="none" w:sz="0" w:space="0" w:color="auto"/>
          </w:divBdr>
        </w:div>
        <w:div w:id="2064211339">
          <w:marLeft w:val="480"/>
          <w:marRight w:val="0"/>
          <w:marTop w:val="0"/>
          <w:marBottom w:val="0"/>
          <w:divBdr>
            <w:top w:val="none" w:sz="0" w:space="0" w:color="auto"/>
            <w:left w:val="none" w:sz="0" w:space="0" w:color="auto"/>
            <w:bottom w:val="none" w:sz="0" w:space="0" w:color="auto"/>
            <w:right w:val="none" w:sz="0" w:space="0" w:color="auto"/>
          </w:divBdr>
        </w:div>
        <w:div w:id="1081177875">
          <w:marLeft w:val="480"/>
          <w:marRight w:val="0"/>
          <w:marTop w:val="0"/>
          <w:marBottom w:val="0"/>
          <w:divBdr>
            <w:top w:val="none" w:sz="0" w:space="0" w:color="auto"/>
            <w:left w:val="none" w:sz="0" w:space="0" w:color="auto"/>
            <w:bottom w:val="none" w:sz="0" w:space="0" w:color="auto"/>
            <w:right w:val="none" w:sz="0" w:space="0" w:color="auto"/>
          </w:divBdr>
        </w:div>
        <w:div w:id="1014846005">
          <w:marLeft w:val="480"/>
          <w:marRight w:val="0"/>
          <w:marTop w:val="0"/>
          <w:marBottom w:val="0"/>
          <w:divBdr>
            <w:top w:val="none" w:sz="0" w:space="0" w:color="auto"/>
            <w:left w:val="none" w:sz="0" w:space="0" w:color="auto"/>
            <w:bottom w:val="none" w:sz="0" w:space="0" w:color="auto"/>
            <w:right w:val="none" w:sz="0" w:space="0" w:color="auto"/>
          </w:divBdr>
        </w:div>
        <w:div w:id="1860578234">
          <w:marLeft w:val="480"/>
          <w:marRight w:val="0"/>
          <w:marTop w:val="0"/>
          <w:marBottom w:val="0"/>
          <w:divBdr>
            <w:top w:val="none" w:sz="0" w:space="0" w:color="auto"/>
            <w:left w:val="none" w:sz="0" w:space="0" w:color="auto"/>
            <w:bottom w:val="none" w:sz="0" w:space="0" w:color="auto"/>
            <w:right w:val="none" w:sz="0" w:space="0" w:color="auto"/>
          </w:divBdr>
        </w:div>
        <w:div w:id="456341881">
          <w:marLeft w:val="480"/>
          <w:marRight w:val="0"/>
          <w:marTop w:val="0"/>
          <w:marBottom w:val="0"/>
          <w:divBdr>
            <w:top w:val="none" w:sz="0" w:space="0" w:color="auto"/>
            <w:left w:val="none" w:sz="0" w:space="0" w:color="auto"/>
            <w:bottom w:val="none" w:sz="0" w:space="0" w:color="auto"/>
            <w:right w:val="none" w:sz="0" w:space="0" w:color="auto"/>
          </w:divBdr>
        </w:div>
        <w:div w:id="1835997952">
          <w:marLeft w:val="480"/>
          <w:marRight w:val="0"/>
          <w:marTop w:val="0"/>
          <w:marBottom w:val="0"/>
          <w:divBdr>
            <w:top w:val="none" w:sz="0" w:space="0" w:color="auto"/>
            <w:left w:val="none" w:sz="0" w:space="0" w:color="auto"/>
            <w:bottom w:val="none" w:sz="0" w:space="0" w:color="auto"/>
            <w:right w:val="none" w:sz="0" w:space="0" w:color="auto"/>
          </w:divBdr>
        </w:div>
        <w:div w:id="1725060359">
          <w:marLeft w:val="480"/>
          <w:marRight w:val="0"/>
          <w:marTop w:val="0"/>
          <w:marBottom w:val="0"/>
          <w:divBdr>
            <w:top w:val="none" w:sz="0" w:space="0" w:color="auto"/>
            <w:left w:val="none" w:sz="0" w:space="0" w:color="auto"/>
            <w:bottom w:val="none" w:sz="0" w:space="0" w:color="auto"/>
            <w:right w:val="none" w:sz="0" w:space="0" w:color="auto"/>
          </w:divBdr>
        </w:div>
        <w:div w:id="2089228341">
          <w:marLeft w:val="480"/>
          <w:marRight w:val="0"/>
          <w:marTop w:val="0"/>
          <w:marBottom w:val="0"/>
          <w:divBdr>
            <w:top w:val="none" w:sz="0" w:space="0" w:color="auto"/>
            <w:left w:val="none" w:sz="0" w:space="0" w:color="auto"/>
            <w:bottom w:val="none" w:sz="0" w:space="0" w:color="auto"/>
            <w:right w:val="none" w:sz="0" w:space="0" w:color="auto"/>
          </w:divBdr>
        </w:div>
        <w:div w:id="842085241">
          <w:marLeft w:val="480"/>
          <w:marRight w:val="0"/>
          <w:marTop w:val="0"/>
          <w:marBottom w:val="0"/>
          <w:divBdr>
            <w:top w:val="none" w:sz="0" w:space="0" w:color="auto"/>
            <w:left w:val="none" w:sz="0" w:space="0" w:color="auto"/>
            <w:bottom w:val="none" w:sz="0" w:space="0" w:color="auto"/>
            <w:right w:val="none" w:sz="0" w:space="0" w:color="auto"/>
          </w:divBdr>
        </w:div>
        <w:div w:id="841941511">
          <w:marLeft w:val="480"/>
          <w:marRight w:val="0"/>
          <w:marTop w:val="0"/>
          <w:marBottom w:val="0"/>
          <w:divBdr>
            <w:top w:val="none" w:sz="0" w:space="0" w:color="auto"/>
            <w:left w:val="none" w:sz="0" w:space="0" w:color="auto"/>
            <w:bottom w:val="none" w:sz="0" w:space="0" w:color="auto"/>
            <w:right w:val="none" w:sz="0" w:space="0" w:color="auto"/>
          </w:divBdr>
        </w:div>
      </w:divsChild>
    </w:div>
    <w:div w:id="1211963895">
      <w:bodyDiv w:val="1"/>
      <w:marLeft w:val="0"/>
      <w:marRight w:val="0"/>
      <w:marTop w:val="0"/>
      <w:marBottom w:val="0"/>
      <w:divBdr>
        <w:top w:val="none" w:sz="0" w:space="0" w:color="auto"/>
        <w:left w:val="none" w:sz="0" w:space="0" w:color="auto"/>
        <w:bottom w:val="none" w:sz="0" w:space="0" w:color="auto"/>
        <w:right w:val="none" w:sz="0" w:space="0" w:color="auto"/>
      </w:divBdr>
    </w:div>
    <w:div w:id="1216040817">
      <w:bodyDiv w:val="1"/>
      <w:marLeft w:val="0"/>
      <w:marRight w:val="0"/>
      <w:marTop w:val="0"/>
      <w:marBottom w:val="0"/>
      <w:divBdr>
        <w:top w:val="none" w:sz="0" w:space="0" w:color="auto"/>
        <w:left w:val="none" w:sz="0" w:space="0" w:color="auto"/>
        <w:bottom w:val="none" w:sz="0" w:space="0" w:color="auto"/>
        <w:right w:val="none" w:sz="0" w:space="0" w:color="auto"/>
      </w:divBdr>
      <w:divsChild>
        <w:div w:id="1912346179">
          <w:marLeft w:val="480"/>
          <w:marRight w:val="0"/>
          <w:marTop w:val="0"/>
          <w:marBottom w:val="0"/>
          <w:divBdr>
            <w:top w:val="none" w:sz="0" w:space="0" w:color="auto"/>
            <w:left w:val="none" w:sz="0" w:space="0" w:color="auto"/>
            <w:bottom w:val="none" w:sz="0" w:space="0" w:color="auto"/>
            <w:right w:val="none" w:sz="0" w:space="0" w:color="auto"/>
          </w:divBdr>
        </w:div>
        <w:div w:id="243490901">
          <w:marLeft w:val="480"/>
          <w:marRight w:val="0"/>
          <w:marTop w:val="0"/>
          <w:marBottom w:val="0"/>
          <w:divBdr>
            <w:top w:val="none" w:sz="0" w:space="0" w:color="auto"/>
            <w:left w:val="none" w:sz="0" w:space="0" w:color="auto"/>
            <w:bottom w:val="none" w:sz="0" w:space="0" w:color="auto"/>
            <w:right w:val="none" w:sz="0" w:space="0" w:color="auto"/>
          </w:divBdr>
        </w:div>
        <w:div w:id="1222669692">
          <w:marLeft w:val="480"/>
          <w:marRight w:val="0"/>
          <w:marTop w:val="0"/>
          <w:marBottom w:val="0"/>
          <w:divBdr>
            <w:top w:val="none" w:sz="0" w:space="0" w:color="auto"/>
            <w:left w:val="none" w:sz="0" w:space="0" w:color="auto"/>
            <w:bottom w:val="none" w:sz="0" w:space="0" w:color="auto"/>
            <w:right w:val="none" w:sz="0" w:space="0" w:color="auto"/>
          </w:divBdr>
        </w:div>
        <w:div w:id="1150516561">
          <w:marLeft w:val="480"/>
          <w:marRight w:val="0"/>
          <w:marTop w:val="0"/>
          <w:marBottom w:val="0"/>
          <w:divBdr>
            <w:top w:val="none" w:sz="0" w:space="0" w:color="auto"/>
            <w:left w:val="none" w:sz="0" w:space="0" w:color="auto"/>
            <w:bottom w:val="none" w:sz="0" w:space="0" w:color="auto"/>
            <w:right w:val="none" w:sz="0" w:space="0" w:color="auto"/>
          </w:divBdr>
        </w:div>
        <w:div w:id="1017537400">
          <w:marLeft w:val="480"/>
          <w:marRight w:val="0"/>
          <w:marTop w:val="0"/>
          <w:marBottom w:val="0"/>
          <w:divBdr>
            <w:top w:val="none" w:sz="0" w:space="0" w:color="auto"/>
            <w:left w:val="none" w:sz="0" w:space="0" w:color="auto"/>
            <w:bottom w:val="none" w:sz="0" w:space="0" w:color="auto"/>
            <w:right w:val="none" w:sz="0" w:space="0" w:color="auto"/>
          </w:divBdr>
        </w:div>
        <w:div w:id="279730034">
          <w:marLeft w:val="480"/>
          <w:marRight w:val="0"/>
          <w:marTop w:val="0"/>
          <w:marBottom w:val="0"/>
          <w:divBdr>
            <w:top w:val="none" w:sz="0" w:space="0" w:color="auto"/>
            <w:left w:val="none" w:sz="0" w:space="0" w:color="auto"/>
            <w:bottom w:val="none" w:sz="0" w:space="0" w:color="auto"/>
            <w:right w:val="none" w:sz="0" w:space="0" w:color="auto"/>
          </w:divBdr>
        </w:div>
        <w:div w:id="1514343827">
          <w:marLeft w:val="480"/>
          <w:marRight w:val="0"/>
          <w:marTop w:val="0"/>
          <w:marBottom w:val="0"/>
          <w:divBdr>
            <w:top w:val="none" w:sz="0" w:space="0" w:color="auto"/>
            <w:left w:val="none" w:sz="0" w:space="0" w:color="auto"/>
            <w:bottom w:val="none" w:sz="0" w:space="0" w:color="auto"/>
            <w:right w:val="none" w:sz="0" w:space="0" w:color="auto"/>
          </w:divBdr>
        </w:div>
        <w:div w:id="1521315411">
          <w:marLeft w:val="480"/>
          <w:marRight w:val="0"/>
          <w:marTop w:val="0"/>
          <w:marBottom w:val="0"/>
          <w:divBdr>
            <w:top w:val="none" w:sz="0" w:space="0" w:color="auto"/>
            <w:left w:val="none" w:sz="0" w:space="0" w:color="auto"/>
            <w:bottom w:val="none" w:sz="0" w:space="0" w:color="auto"/>
            <w:right w:val="none" w:sz="0" w:space="0" w:color="auto"/>
          </w:divBdr>
        </w:div>
        <w:div w:id="246883360">
          <w:marLeft w:val="480"/>
          <w:marRight w:val="0"/>
          <w:marTop w:val="0"/>
          <w:marBottom w:val="0"/>
          <w:divBdr>
            <w:top w:val="none" w:sz="0" w:space="0" w:color="auto"/>
            <w:left w:val="none" w:sz="0" w:space="0" w:color="auto"/>
            <w:bottom w:val="none" w:sz="0" w:space="0" w:color="auto"/>
            <w:right w:val="none" w:sz="0" w:space="0" w:color="auto"/>
          </w:divBdr>
        </w:div>
        <w:div w:id="1719207461">
          <w:marLeft w:val="480"/>
          <w:marRight w:val="0"/>
          <w:marTop w:val="0"/>
          <w:marBottom w:val="0"/>
          <w:divBdr>
            <w:top w:val="none" w:sz="0" w:space="0" w:color="auto"/>
            <w:left w:val="none" w:sz="0" w:space="0" w:color="auto"/>
            <w:bottom w:val="none" w:sz="0" w:space="0" w:color="auto"/>
            <w:right w:val="none" w:sz="0" w:space="0" w:color="auto"/>
          </w:divBdr>
        </w:div>
        <w:div w:id="1369258796">
          <w:marLeft w:val="480"/>
          <w:marRight w:val="0"/>
          <w:marTop w:val="0"/>
          <w:marBottom w:val="0"/>
          <w:divBdr>
            <w:top w:val="none" w:sz="0" w:space="0" w:color="auto"/>
            <w:left w:val="none" w:sz="0" w:space="0" w:color="auto"/>
            <w:bottom w:val="none" w:sz="0" w:space="0" w:color="auto"/>
            <w:right w:val="none" w:sz="0" w:space="0" w:color="auto"/>
          </w:divBdr>
        </w:div>
        <w:div w:id="289750321">
          <w:marLeft w:val="480"/>
          <w:marRight w:val="0"/>
          <w:marTop w:val="0"/>
          <w:marBottom w:val="0"/>
          <w:divBdr>
            <w:top w:val="none" w:sz="0" w:space="0" w:color="auto"/>
            <w:left w:val="none" w:sz="0" w:space="0" w:color="auto"/>
            <w:bottom w:val="none" w:sz="0" w:space="0" w:color="auto"/>
            <w:right w:val="none" w:sz="0" w:space="0" w:color="auto"/>
          </w:divBdr>
        </w:div>
        <w:div w:id="375014071">
          <w:marLeft w:val="480"/>
          <w:marRight w:val="0"/>
          <w:marTop w:val="0"/>
          <w:marBottom w:val="0"/>
          <w:divBdr>
            <w:top w:val="none" w:sz="0" w:space="0" w:color="auto"/>
            <w:left w:val="none" w:sz="0" w:space="0" w:color="auto"/>
            <w:bottom w:val="none" w:sz="0" w:space="0" w:color="auto"/>
            <w:right w:val="none" w:sz="0" w:space="0" w:color="auto"/>
          </w:divBdr>
        </w:div>
        <w:div w:id="132598379">
          <w:marLeft w:val="480"/>
          <w:marRight w:val="0"/>
          <w:marTop w:val="0"/>
          <w:marBottom w:val="0"/>
          <w:divBdr>
            <w:top w:val="none" w:sz="0" w:space="0" w:color="auto"/>
            <w:left w:val="none" w:sz="0" w:space="0" w:color="auto"/>
            <w:bottom w:val="none" w:sz="0" w:space="0" w:color="auto"/>
            <w:right w:val="none" w:sz="0" w:space="0" w:color="auto"/>
          </w:divBdr>
        </w:div>
        <w:div w:id="324166773">
          <w:marLeft w:val="480"/>
          <w:marRight w:val="0"/>
          <w:marTop w:val="0"/>
          <w:marBottom w:val="0"/>
          <w:divBdr>
            <w:top w:val="none" w:sz="0" w:space="0" w:color="auto"/>
            <w:left w:val="none" w:sz="0" w:space="0" w:color="auto"/>
            <w:bottom w:val="none" w:sz="0" w:space="0" w:color="auto"/>
            <w:right w:val="none" w:sz="0" w:space="0" w:color="auto"/>
          </w:divBdr>
        </w:div>
        <w:div w:id="2144997443">
          <w:marLeft w:val="480"/>
          <w:marRight w:val="0"/>
          <w:marTop w:val="0"/>
          <w:marBottom w:val="0"/>
          <w:divBdr>
            <w:top w:val="none" w:sz="0" w:space="0" w:color="auto"/>
            <w:left w:val="none" w:sz="0" w:space="0" w:color="auto"/>
            <w:bottom w:val="none" w:sz="0" w:space="0" w:color="auto"/>
            <w:right w:val="none" w:sz="0" w:space="0" w:color="auto"/>
          </w:divBdr>
        </w:div>
        <w:div w:id="1627422698">
          <w:marLeft w:val="480"/>
          <w:marRight w:val="0"/>
          <w:marTop w:val="0"/>
          <w:marBottom w:val="0"/>
          <w:divBdr>
            <w:top w:val="none" w:sz="0" w:space="0" w:color="auto"/>
            <w:left w:val="none" w:sz="0" w:space="0" w:color="auto"/>
            <w:bottom w:val="none" w:sz="0" w:space="0" w:color="auto"/>
            <w:right w:val="none" w:sz="0" w:space="0" w:color="auto"/>
          </w:divBdr>
        </w:div>
        <w:div w:id="1818570470">
          <w:marLeft w:val="480"/>
          <w:marRight w:val="0"/>
          <w:marTop w:val="0"/>
          <w:marBottom w:val="0"/>
          <w:divBdr>
            <w:top w:val="none" w:sz="0" w:space="0" w:color="auto"/>
            <w:left w:val="none" w:sz="0" w:space="0" w:color="auto"/>
            <w:bottom w:val="none" w:sz="0" w:space="0" w:color="auto"/>
            <w:right w:val="none" w:sz="0" w:space="0" w:color="auto"/>
          </w:divBdr>
        </w:div>
      </w:divsChild>
    </w:div>
    <w:div w:id="1219902539">
      <w:bodyDiv w:val="1"/>
      <w:marLeft w:val="0"/>
      <w:marRight w:val="0"/>
      <w:marTop w:val="0"/>
      <w:marBottom w:val="0"/>
      <w:divBdr>
        <w:top w:val="none" w:sz="0" w:space="0" w:color="auto"/>
        <w:left w:val="none" w:sz="0" w:space="0" w:color="auto"/>
        <w:bottom w:val="none" w:sz="0" w:space="0" w:color="auto"/>
        <w:right w:val="none" w:sz="0" w:space="0" w:color="auto"/>
      </w:divBdr>
    </w:div>
    <w:div w:id="1222208315">
      <w:bodyDiv w:val="1"/>
      <w:marLeft w:val="0"/>
      <w:marRight w:val="0"/>
      <w:marTop w:val="0"/>
      <w:marBottom w:val="0"/>
      <w:divBdr>
        <w:top w:val="none" w:sz="0" w:space="0" w:color="auto"/>
        <w:left w:val="none" w:sz="0" w:space="0" w:color="auto"/>
        <w:bottom w:val="none" w:sz="0" w:space="0" w:color="auto"/>
        <w:right w:val="none" w:sz="0" w:space="0" w:color="auto"/>
      </w:divBdr>
    </w:div>
    <w:div w:id="1224296991">
      <w:bodyDiv w:val="1"/>
      <w:marLeft w:val="0"/>
      <w:marRight w:val="0"/>
      <w:marTop w:val="0"/>
      <w:marBottom w:val="0"/>
      <w:divBdr>
        <w:top w:val="none" w:sz="0" w:space="0" w:color="auto"/>
        <w:left w:val="none" w:sz="0" w:space="0" w:color="auto"/>
        <w:bottom w:val="none" w:sz="0" w:space="0" w:color="auto"/>
        <w:right w:val="none" w:sz="0" w:space="0" w:color="auto"/>
      </w:divBdr>
    </w:div>
    <w:div w:id="1225485391">
      <w:bodyDiv w:val="1"/>
      <w:marLeft w:val="0"/>
      <w:marRight w:val="0"/>
      <w:marTop w:val="0"/>
      <w:marBottom w:val="0"/>
      <w:divBdr>
        <w:top w:val="none" w:sz="0" w:space="0" w:color="auto"/>
        <w:left w:val="none" w:sz="0" w:space="0" w:color="auto"/>
        <w:bottom w:val="none" w:sz="0" w:space="0" w:color="auto"/>
        <w:right w:val="none" w:sz="0" w:space="0" w:color="auto"/>
      </w:divBdr>
      <w:divsChild>
        <w:div w:id="2092461395">
          <w:marLeft w:val="480"/>
          <w:marRight w:val="0"/>
          <w:marTop w:val="0"/>
          <w:marBottom w:val="0"/>
          <w:divBdr>
            <w:top w:val="none" w:sz="0" w:space="0" w:color="auto"/>
            <w:left w:val="none" w:sz="0" w:space="0" w:color="auto"/>
            <w:bottom w:val="none" w:sz="0" w:space="0" w:color="auto"/>
            <w:right w:val="none" w:sz="0" w:space="0" w:color="auto"/>
          </w:divBdr>
        </w:div>
        <w:div w:id="1014309401">
          <w:marLeft w:val="480"/>
          <w:marRight w:val="0"/>
          <w:marTop w:val="0"/>
          <w:marBottom w:val="0"/>
          <w:divBdr>
            <w:top w:val="none" w:sz="0" w:space="0" w:color="auto"/>
            <w:left w:val="none" w:sz="0" w:space="0" w:color="auto"/>
            <w:bottom w:val="none" w:sz="0" w:space="0" w:color="auto"/>
            <w:right w:val="none" w:sz="0" w:space="0" w:color="auto"/>
          </w:divBdr>
        </w:div>
        <w:div w:id="478419313">
          <w:marLeft w:val="480"/>
          <w:marRight w:val="0"/>
          <w:marTop w:val="0"/>
          <w:marBottom w:val="0"/>
          <w:divBdr>
            <w:top w:val="none" w:sz="0" w:space="0" w:color="auto"/>
            <w:left w:val="none" w:sz="0" w:space="0" w:color="auto"/>
            <w:bottom w:val="none" w:sz="0" w:space="0" w:color="auto"/>
            <w:right w:val="none" w:sz="0" w:space="0" w:color="auto"/>
          </w:divBdr>
        </w:div>
        <w:div w:id="126631962">
          <w:marLeft w:val="480"/>
          <w:marRight w:val="0"/>
          <w:marTop w:val="0"/>
          <w:marBottom w:val="0"/>
          <w:divBdr>
            <w:top w:val="none" w:sz="0" w:space="0" w:color="auto"/>
            <w:left w:val="none" w:sz="0" w:space="0" w:color="auto"/>
            <w:bottom w:val="none" w:sz="0" w:space="0" w:color="auto"/>
            <w:right w:val="none" w:sz="0" w:space="0" w:color="auto"/>
          </w:divBdr>
        </w:div>
        <w:div w:id="815803315">
          <w:marLeft w:val="480"/>
          <w:marRight w:val="0"/>
          <w:marTop w:val="0"/>
          <w:marBottom w:val="0"/>
          <w:divBdr>
            <w:top w:val="none" w:sz="0" w:space="0" w:color="auto"/>
            <w:left w:val="none" w:sz="0" w:space="0" w:color="auto"/>
            <w:bottom w:val="none" w:sz="0" w:space="0" w:color="auto"/>
            <w:right w:val="none" w:sz="0" w:space="0" w:color="auto"/>
          </w:divBdr>
        </w:div>
        <w:div w:id="202445385">
          <w:marLeft w:val="480"/>
          <w:marRight w:val="0"/>
          <w:marTop w:val="0"/>
          <w:marBottom w:val="0"/>
          <w:divBdr>
            <w:top w:val="none" w:sz="0" w:space="0" w:color="auto"/>
            <w:left w:val="none" w:sz="0" w:space="0" w:color="auto"/>
            <w:bottom w:val="none" w:sz="0" w:space="0" w:color="auto"/>
            <w:right w:val="none" w:sz="0" w:space="0" w:color="auto"/>
          </w:divBdr>
        </w:div>
        <w:div w:id="421804829">
          <w:marLeft w:val="480"/>
          <w:marRight w:val="0"/>
          <w:marTop w:val="0"/>
          <w:marBottom w:val="0"/>
          <w:divBdr>
            <w:top w:val="none" w:sz="0" w:space="0" w:color="auto"/>
            <w:left w:val="none" w:sz="0" w:space="0" w:color="auto"/>
            <w:bottom w:val="none" w:sz="0" w:space="0" w:color="auto"/>
            <w:right w:val="none" w:sz="0" w:space="0" w:color="auto"/>
          </w:divBdr>
        </w:div>
        <w:div w:id="1794983551">
          <w:marLeft w:val="480"/>
          <w:marRight w:val="0"/>
          <w:marTop w:val="0"/>
          <w:marBottom w:val="0"/>
          <w:divBdr>
            <w:top w:val="none" w:sz="0" w:space="0" w:color="auto"/>
            <w:left w:val="none" w:sz="0" w:space="0" w:color="auto"/>
            <w:bottom w:val="none" w:sz="0" w:space="0" w:color="auto"/>
            <w:right w:val="none" w:sz="0" w:space="0" w:color="auto"/>
          </w:divBdr>
        </w:div>
        <w:div w:id="136146211">
          <w:marLeft w:val="480"/>
          <w:marRight w:val="0"/>
          <w:marTop w:val="0"/>
          <w:marBottom w:val="0"/>
          <w:divBdr>
            <w:top w:val="none" w:sz="0" w:space="0" w:color="auto"/>
            <w:left w:val="none" w:sz="0" w:space="0" w:color="auto"/>
            <w:bottom w:val="none" w:sz="0" w:space="0" w:color="auto"/>
            <w:right w:val="none" w:sz="0" w:space="0" w:color="auto"/>
          </w:divBdr>
        </w:div>
        <w:div w:id="138575606">
          <w:marLeft w:val="480"/>
          <w:marRight w:val="0"/>
          <w:marTop w:val="0"/>
          <w:marBottom w:val="0"/>
          <w:divBdr>
            <w:top w:val="none" w:sz="0" w:space="0" w:color="auto"/>
            <w:left w:val="none" w:sz="0" w:space="0" w:color="auto"/>
            <w:bottom w:val="none" w:sz="0" w:space="0" w:color="auto"/>
            <w:right w:val="none" w:sz="0" w:space="0" w:color="auto"/>
          </w:divBdr>
        </w:div>
        <w:div w:id="1118061922">
          <w:marLeft w:val="480"/>
          <w:marRight w:val="0"/>
          <w:marTop w:val="0"/>
          <w:marBottom w:val="0"/>
          <w:divBdr>
            <w:top w:val="none" w:sz="0" w:space="0" w:color="auto"/>
            <w:left w:val="none" w:sz="0" w:space="0" w:color="auto"/>
            <w:bottom w:val="none" w:sz="0" w:space="0" w:color="auto"/>
            <w:right w:val="none" w:sz="0" w:space="0" w:color="auto"/>
          </w:divBdr>
        </w:div>
        <w:div w:id="1308437267">
          <w:marLeft w:val="480"/>
          <w:marRight w:val="0"/>
          <w:marTop w:val="0"/>
          <w:marBottom w:val="0"/>
          <w:divBdr>
            <w:top w:val="none" w:sz="0" w:space="0" w:color="auto"/>
            <w:left w:val="none" w:sz="0" w:space="0" w:color="auto"/>
            <w:bottom w:val="none" w:sz="0" w:space="0" w:color="auto"/>
            <w:right w:val="none" w:sz="0" w:space="0" w:color="auto"/>
          </w:divBdr>
        </w:div>
        <w:div w:id="150560437">
          <w:marLeft w:val="480"/>
          <w:marRight w:val="0"/>
          <w:marTop w:val="0"/>
          <w:marBottom w:val="0"/>
          <w:divBdr>
            <w:top w:val="none" w:sz="0" w:space="0" w:color="auto"/>
            <w:left w:val="none" w:sz="0" w:space="0" w:color="auto"/>
            <w:bottom w:val="none" w:sz="0" w:space="0" w:color="auto"/>
            <w:right w:val="none" w:sz="0" w:space="0" w:color="auto"/>
          </w:divBdr>
        </w:div>
        <w:div w:id="1882815425">
          <w:marLeft w:val="480"/>
          <w:marRight w:val="0"/>
          <w:marTop w:val="0"/>
          <w:marBottom w:val="0"/>
          <w:divBdr>
            <w:top w:val="none" w:sz="0" w:space="0" w:color="auto"/>
            <w:left w:val="none" w:sz="0" w:space="0" w:color="auto"/>
            <w:bottom w:val="none" w:sz="0" w:space="0" w:color="auto"/>
            <w:right w:val="none" w:sz="0" w:space="0" w:color="auto"/>
          </w:divBdr>
        </w:div>
        <w:div w:id="1246455902">
          <w:marLeft w:val="480"/>
          <w:marRight w:val="0"/>
          <w:marTop w:val="0"/>
          <w:marBottom w:val="0"/>
          <w:divBdr>
            <w:top w:val="none" w:sz="0" w:space="0" w:color="auto"/>
            <w:left w:val="none" w:sz="0" w:space="0" w:color="auto"/>
            <w:bottom w:val="none" w:sz="0" w:space="0" w:color="auto"/>
            <w:right w:val="none" w:sz="0" w:space="0" w:color="auto"/>
          </w:divBdr>
        </w:div>
        <w:div w:id="38163714">
          <w:marLeft w:val="480"/>
          <w:marRight w:val="0"/>
          <w:marTop w:val="0"/>
          <w:marBottom w:val="0"/>
          <w:divBdr>
            <w:top w:val="none" w:sz="0" w:space="0" w:color="auto"/>
            <w:left w:val="none" w:sz="0" w:space="0" w:color="auto"/>
            <w:bottom w:val="none" w:sz="0" w:space="0" w:color="auto"/>
            <w:right w:val="none" w:sz="0" w:space="0" w:color="auto"/>
          </w:divBdr>
        </w:div>
        <w:div w:id="1148282847">
          <w:marLeft w:val="480"/>
          <w:marRight w:val="0"/>
          <w:marTop w:val="0"/>
          <w:marBottom w:val="0"/>
          <w:divBdr>
            <w:top w:val="none" w:sz="0" w:space="0" w:color="auto"/>
            <w:left w:val="none" w:sz="0" w:space="0" w:color="auto"/>
            <w:bottom w:val="none" w:sz="0" w:space="0" w:color="auto"/>
            <w:right w:val="none" w:sz="0" w:space="0" w:color="auto"/>
          </w:divBdr>
        </w:div>
        <w:div w:id="2091999981">
          <w:marLeft w:val="480"/>
          <w:marRight w:val="0"/>
          <w:marTop w:val="0"/>
          <w:marBottom w:val="0"/>
          <w:divBdr>
            <w:top w:val="none" w:sz="0" w:space="0" w:color="auto"/>
            <w:left w:val="none" w:sz="0" w:space="0" w:color="auto"/>
            <w:bottom w:val="none" w:sz="0" w:space="0" w:color="auto"/>
            <w:right w:val="none" w:sz="0" w:space="0" w:color="auto"/>
          </w:divBdr>
        </w:div>
      </w:divsChild>
    </w:div>
    <w:div w:id="1225918157">
      <w:bodyDiv w:val="1"/>
      <w:marLeft w:val="0"/>
      <w:marRight w:val="0"/>
      <w:marTop w:val="0"/>
      <w:marBottom w:val="0"/>
      <w:divBdr>
        <w:top w:val="none" w:sz="0" w:space="0" w:color="auto"/>
        <w:left w:val="none" w:sz="0" w:space="0" w:color="auto"/>
        <w:bottom w:val="none" w:sz="0" w:space="0" w:color="auto"/>
        <w:right w:val="none" w:sz="0" w:space="0" w:color="auto"/>
      </w:divBdr>
      <w:divsChild>
        <w:div w:id="1499803907">
          <w:marLeft w:val="480"/>
          <w:marRight w:val="0"/>
          <w:marTop w:val="0"/>
          <w:marBottom w:val="0"/>
          <w:divBdr>
            <w:top w:val="none" w:sz="0" w:space="0" w:color="auto"/>
            <w:left w:val="none" w:sz="0" w:space="0" w:color="auto"/>
            <w:bottom w:val="none" w:sz="0" w:space="0" w:color="auto"/>
            <w:right w:val="none" w:sz="0" w:space="0" w:color="auto"/>
          </w:divBdr>
        </w:div>
        <w:div w:id="1192303020">
          <w:marLeft w:val="480"/>
          <w:marRight w:val="0"/>
          <w:marTop w:val="0"/>
          <w:marBottom w:val="0"/>
          <w:divBdr>
            <w:top w:val="none" w:sz="0" w:space="0" w:color="auto"/>
            <w:left w:val="none" w:sz="0" w:space="0" w:color="auto"/>
            <w:bottom w:val="none" w:sz="0" w:space="0" w:color="auto"/>
            <w:right w:val="none" w:sz="0" w:space="0" w:color="auto"/>
          </w:divBdr>
        </w:div>
        <w:div w:id="1733233325">
          <w:marLeft w:val="480"/>
          <w:marRight w:val="0"/>
          <w:marTop w:val="0"/>
          <w:marBottom w:val="0"/>
          <w:divBdr>
            <w:top w:val="none" w:sz="0" w:space="0" w:color="auto"/>
            <w:left w:val="none" w:sz="0" w:space="0" w:color="auto"/>
            <w:bottom w:val="none" w:sz="0" w:space="0" w:color="auto"/>
            <w:right w:val="none" w:sz="0" w:space="0" w:color="auto"/>
          </w:divBdr>
        </w:div>
        <w:div w:id="124661977">
          <w:marLeft w:val="480"/>
          <w:marRight w:val="0"/>
          <w:marTop w:val="0"/>
          <w:marBottom w:val="0"/>
          <w:divBdr>
            <w:top w:val="none" w:sz="0" w:space="0" w:color="auto"/>
            <w:left w:val="none" w:sz="0" w:space="0" w:color="auto"/>
            <w:bottom w:val="none" w:sz="0" w:space="0" w:color="auto"/>
            <w:right w:val="none" w:sz="0" w:space="0" w:color="auto"/>
          </w:divBdr>
        </w:div>
        <w:div w:id="2094086119">
          <w:marLeft w:val="480"/>
          <w:marRight w:val="0"/>
          <w:marTop w:val="0"/>
          <w:marBottom w:val="0"/>
          <w:divBdr>
            <w:top w:val="none" w:sz="0" w:space="0" w:color="auto"/>
            <w:left w:val="none" w:sz="0" w:space="0" w:color="auto"/>
            <w:bottom w:val="none" w:sz="0" w:space="0" w:color="auto"/>
            <w:right w:val="none" w:sz="0" w:space="0" w:color="auto"/>
          </w:divBdr>
        </w:div>
        <w:div w:id="543638718">
          <w:marLeft w:val="480"/>
          <w:marRight w:val="0"/>
          <w:marTop w:val="0"/>
          <w:marBottom w:val="0"/>
          <w:divBdr>
            <w:top w:val="none" w:sz="0" w:space="0" w:color="auto"/>
            <w:left w:val="none" w:sz="0" w:space="0" w:color="auto"/>
            <w:bottom w:val="none" w:sz="0" w:space="0" w:color="auto"/>
            <w:right w:val="none" w:sz="0" w:space="0" w:color="auto"/>
          </w:divBdr>
        </w:div>
        <w:div w:id="1010595611">
          <w:marLeft w:val="480"/>
          <w:marRight w:val="0"/>
          <w:marTop w:val="0"/>
          <w:marBottom w:val="0"/>
          <w:divBdr>
            <w:top w:val="none" w:sz="0" w:space="0" w:color="auto"/>
            <w:left w:val="none" w:sz="0" w:space="0" w:color="auto"/>
            <w:bottom w:val="none" w:sz="0" w:space="0" w:color="auto"/>
            <w:right w:val="none" w:sz="0" w:space="0" w:color="auto"/>
          </w:divBdr>
        </w:div>
        <w:div w:id="2145804082">
          <w:marLeft w:val="480"/>
          <w:marRight w:val="0"/>
          <w:marTop w:val="0"/>
          <w:marBottom w:val="0"/>
          <w:divBdr>
            <w:top w:val="none" w:sz="0" w:space="0" w:color="auto"/>
            <w:left w:val="none" w:sz="0" w:space="0" w:color="auto"/>
            <w:bottom w:val="none" w:sz="0" w:space="0" w:color="auto"/>
            <w:right w:val="none" w:sz="0" w:space="0" w:color="auto"/>
          </w:divBdr>
        </w:div>
        <w:div w:id="529994647">
          <w:marLeft w:val="480"/>
          <w:marRight w:val="0"/>
          <w:marTop w:val="0"/>
          <w:marBottom w:val="0"/>
          <w:divBdr>
            <w:top w:val="none" w:sz="0" w:space="0" w:color="auto"/>
            <w:left w:val="none" w:sz="0" w:space="0" w:color="auto"/>
            <w:bottom w:val="none" w:sz="0" w:space="0" w:color="auto"/>
            <w:right w:val="none" w:sz="0" w:space="0" w:color="auto"/>
          </w:divBdr>
        </w:div>
        <w:div w:id="374742818">
          <w:marLeft w:val="480"/>
          <w:marRight w:val="0"/>
          <w:marTop w:val="0"/>
          <w:marBottom w:val="0"/>
          <w:divBdr>
            <w:top w:val="none" w:sz="0" w:space="0" w:color="auto"/>
            <w:left w:val="none" w:sz="0" w:space="0" w:color="auto"/>
            <w:bottom w:val="none" w:sz="0" w:space="0" w:color="auto"/>
            <w:right w:val="none" w:sz="0" w:space="0" w:color="auto"/>
          </w:divBdr>
        </w:div>
        <w:div w:id="1534882006">
          <w:marLeft w:val="480"/>
          <w:marRight w:val="0"/>
          <w:marTop w:val="0"/>
          <w:marBottom w:val="0"/>
          <w:divBdr>
            <w:top w:val="none" w:sz="0" w:space="0" w:color="auto"/>
            <w:left w:val="none" w:sz="0" w:space="0" w:color="auto"/>
            <w:bottom w:val="none" w:sz="0" w:space="0" w:color="auto"/>
            <w:right w:val="none" w:sz="0" w:space="0" w:color="auto"/>
          </w:divBdr>
        </w:div>
        <w:div w:id="1530291844">
          <w:marLeft w:val="480"/>
          <w:marRight w:val="0"/>
          <w:marTop w:val="0"/>
          <w:marBottom w:val="0"/>
          <w:divBdr>
            <w:top w:val="none" w:sz="0" w:space="0" w:color="auto"/>
            <w:left w:val="none" w:sz="0" w:space="0" w:color="auto"/>
            <w:bottom w:val="none" w:sz="0" w:space="0" w:color="auto"/>
            <w:right w:val="none" w:sz="0" w:space="0" w:color="auto"/>
          </w:divBdr>
        </w:div>
        <w:div w:id="59522749">
          <w:marLeft w:val="480"/>
          <w:marRight w:val="0"/>
          <w:marTop w:val="0"/>
          <w:marBottom w:val="0"/>
          <w:divBdr>
            <w:top w:val="none" w:sz="0" w:space="0" w:color="auto"/>
            <w:left w:val="none" w:sz="0" w:space="0" w:color="auto"/>
            <w:bottom w:val="none" w:sz="0" w:space="0" w:color="auto"/>
            <w:right w:val="none" w:sz="0" w:space="0" w:color="auto"/>
          </w:divBdr>
        </w:div>
        <w:div w:id="2028753266">
          <w:marLeft w:val="480"/>
          <w:marRight w:val="0"/>
          <w:marTop w:val="0"/>
          <w:marBottom w:val="0"/>
          <w:divBdr>
            <w:top w:val="none" w:sz="0" w:space="0" w:color="auto"/>
            <w:left w:val="none" w:sz="0" w:space="0" w:color="auto"/>
            <w:bottom w:val="none" w:sz="0" w:space="0" w:color="auto"/>
            <w:right w:val="none" w:sz="0" w:space="0" w:color="auto"/>
          </w:divBdr>
        </w:div>
        <w:div w:id="881090795">
          <w:marLeft w:val="480"/>
          <w:marRight w:val="0"/>
          <w:marTop w:val="0"/>
          <w:marBottom w:val="0"/>
          <w:divBdr>
            <w:top w:val="none" w:sz="0" w:space="0" w:color="auto"/>
            <w:left w:val="none" w:sz="0" w:space="0" w:color="auto"/>
            <w:bottom w:val="none" w:sz="0" w:space="0" w:color="auto"/>
            <w:right w:val="none" w:sz="0" w:space="0" w:color="auto"/>
          </w:divBdr>
        </w:div>
        <w:div w:id="1070233728">
          <w:marLeft w:val="480"/>
          <w:marRight w:val="0"/>
          <w:marTop w:val="0"/>
          <w:marBottom w:val="0"/>
          <w:divBdr>
            <w:top w:val="none" w:sz="0" w:space="0" w:color="auto"/>
            <w:left w:val="none" w:sz="0" w:space="0" w:color="auto"/>
            <w:bottom w:val="none" w:sz="0" w:space="0" w:color="auto"/>
            <w:right w:val="none" w:sz="0" w:space="0" w:color="auto"/>
          </w:divBdr>
        </w:div>
        <w:div w:id="2035183925">
          <w:marLeft w:val="480"/>
          <w:marRight w:val="0"/>
          <w:marTop w:val="0"/>
          <w:marBottom w:val="0"/>
          <w:divBdr>
            <w:top w:val="none" w:sz="0" w:space="0" w:color="auto"/>
            <w:left w:val="none" w:sz="0" w:space="0" w:color="auto"/>
            <w:bottom w:val="none" w:sz="0" w:space="0" w:color="auto"/>
            <w:right w:val="none" w:sz="0" w:space="0" w:color="auto"/>
          </w:divBdr>
        </w:div>
        <w:div w:id="514078342">
          <w:marLeft w:val="480"/>
          <w:marRight w:val="0"/>
          <w:marTop w:val="0"/>
          <w:marBottom w:val="0"/>
          <w:divBdr>
            <w:top w:val="none" w:sz="0" w:space="0" w:color="auto"/>
            <w:left w:val="none" w:sz="0" w:space="0" w:color="auto"/>
            <w:bottom w:val="none" w:sz="0" w:space="0" w:color="auto"/>
            <w:right w:val="none" w:sz="0" w:space="0" w:color="auto"/>
          </w:divBdr>
        </w:div>
      </w:divsChild>
    </w:div>
    <w:div w:id="1226260185">
      <w:bodyDiv w:val="1"/>
      <w:marLeft w:val="0"/>
      <w:marRight w:val="0"/>
      <w:marTop w:val="0"/>
      <w:marBottom w:val="0"/>
      <w:divBdr>
        <w:top w:val="none" w:sz="0" w:space="0" w:color="auto"/>
        <w:left w:val="none" w:sz="0" w:space="0" w:color="auto"/>
        <w:bottom w:val="none" w:sz="0" w:space="0" w:color="auto"/>
        <w:right w:val="none" w:sz="0" w:space="0" w:color="auto"/>
      </w:divBdr>
    </w:div>
    <w:div w:id="1226572565">
      <w:bodyDiv w:val="1"/>
      <w:marLeft w:val="0"/>
      <w:marRight w:val="0"/>
      <w:marTop w:val="0"/>
      <w:marBottom w:val="0"/>
      <w:divBdr>
        <w:top w:val="none" w:sz="0" w:space="0" w:color="auto"/>
        <w:left w:val="none" w:sz="0" w:space="0" w:color="auto"/>
        <w:bottom w:val="none" w:sz="0" w:space="0" w:color="auto"/>
        <w:right w:val="none" w:sz="0" w:space="0" w:color="auto"/>
      </w:divBdr>
    </w:div>
    <w:div w:id="1228416586">
      <w:bodyDiv w:val="1"/>
      <w:marLeft w:val="0"/>
      <w:marRight w:val="0"/>
      <w:marTop w:val="0"/>
      <w:marBottom w:val="0"/>
      <w:divBdr>
        <w:top w:val="none" w:sz="0" w:space="0" w:color="auto"/>
        <w:left w:val="none" w:sz="0" w:space="0" w:color="auto"/>
        <w:bottom w:val="none" w:sz="0" w:space="0" w:color="auto"/>
        <w:right w:val="none" w:sz="0" w:space="0" w:color="auto"/>
      </w:divBdr>
    </w:div>
    <w:div w:id="1229459247">
      <w:bodyDiv w:val="1"/>
      <w:marLeft w:val="0"/>
      <w:marRight w:val="0"/>
      <w:marTop w:val="0"/>
      <w:marBottom w:val="0"/>
      <w:divBdr>
        <w:top w:val="none" w:sz="0" w:space="0" w:color="auto"/>
        <w:left w:val="none" w:sz="0" w:space="0" w:color="auto"/>
        <w:bottom w:val="none" w:sz="0" w:space="0" w:color="auto"/>
        <w:right w:val="none" w:sz="0" w:space="0" w:color="auto"/>
      </w:divBdr>
    </w:div>
    <w:div w:id="1230850911">
      <w:bodyDiv w:val="1"/>
      <w:marLeft w:val="0"/>
      <w:marRight w:val="0"/>
      <w:marTop w:val="0"/>
      <w:marBottom w:val="0"/>
      <w:divBdr>
        <w:top w:val="none" w:sz="0" w:space="0" w:color="auto"/>
        <w:left w:val="none" w:sz="0" w:space="0" w:color="auto"/>
        <w:bottom w:val="none" w:sz="0" w:space="0" w:color="auto"/>
        <w:right w:val="none" w:sz="0" w:space="0" w:color="auto"/>
      </w:divBdr>
    </w:div>
    <w:div w:id="1234968358">
      <w:bodyDiv w:val="1"/>
      <w:marLeft w:val="0"/>
      <w:marRight w:val="0"/>
      <w:marTop w:val="0"/>
      <w:marBottom w:val="0"/>
      <w:divBdr>
        <w:top w:val="none" w:sz="0" w:space="0" w:color="auto"/>
        <w:left w:val="none" w:sz="0" w:space="0" w:color="auto"/>
        <w:bottom w:val="none" w:sz="0" w:space="0" w:color="auto"/>
        <w:right w:val="none" w:sz="0" w:space="0" w:color="auto"/>
      </w:divBdr>
    </w:div>
    <w:div w:id="1245918860">
      <w:bodyDiv w:val="1"/>
      <w:marLeft w:val="0"/>
      <w:marRight w:val="0"/>
      <w:marTop w:val="0"/>
      <w:marBottom w:val="0"/>
      <w:divBdr>
        <w:top w:val="none" w:sz="0" w:space="0" w:color="auto"/>
        <w:left w:val="none" w:sz="0" w:space="0" w:color="auto"/>
        <w:bottom w:val="none" w:sz="0" w:space="0" w:color="auto"/>
        <w:right w:val="none" w:sz="0" w:space="0" w:color="auto"/>
      </w:divBdr>
    </w:div>
    <w:div w:id="1251354231">
      <w:bodyDiv w:val="1"/>
      <w:marLeft w:val="0"/>
      <w:marRight w:val="0"/>
      <w:marTop w:val="0"/>
      <w:marBottom w:val="0"/>
      <w:divBdr>
        <w:top w:val="none" w:sz="0" w:space="0" w:color="auto"/>
        <w:left w:val="none" w:sz="0" w:space="0" w:color="auto"/>
        <w:bottom w:val="none" w:sz="0" w:space="0" w:color="auto"/>
        <w:right w:val="none" w:sz="0" w:space="0" w:color="auto"/>
      </w:divBdr>
    </w:div>
    <w:div w:id="1253706037">
      <w:bodyDiv w:val="1"/>
      <w:marLeft w:val="0"/>
      <w:marRight w:val="0"/>
      <w:marTop w:val="0"/>
      <w:marBottom w:val="0"/>
      <w:divBdr>
        <w:top w:val="none" w:sz="0" w:space="0" w:color="auto"/>
        <w:left w:val="none" w:sz="0" w:space="0" w:color="auto"/>
        <w:bottom w:val="none" w:sz="0" w:space="0" w:color="auto"/>
        <w:right w:val="none" w:sz="0" w:space="0" w:color="auto"/>
      </w:divBdr>
    </w:div>
    <w:div w:id="1256132443">
      <w:bodyDiv w:val="1"/>
      <w:marLeft w:val="0"/>
      <w:marRight w:val="0"/>
      <w:marTop w:val="0"/>
      <w:marBottom w:val="0"/>
      <w:divBdr>
        <w:top w:val="none" w:sz="0" w:space="0" w:color="auto"/>
        <w:left w:val="none" w:sz="0" w:space="0" w:color="auto"/>
        <w:bottom w:val="none" w:sz="0" w:space="0" w:color="auto"/>
        <w:right w:val="none" w:sz="0" w:space="0" w:color="auto"/>
      </w:divBdr>
    </w:div>
    <w:div w:id="1260336556">
      <w:bodyDiv w:val="1"/>
      <w:marLeft w:val="0"/>
      <w:marRight w:val="0"/>
      <w:marTop w:val="0"/>
      <w:marBottom w:val="0"/>
      <w:divBdr>
        <w:top w:val="none" w:sz="0" w:space="0" w:color="auto"/>
        <w:left w:val="none" w:sz="0" w:space="0" w:color="auto"/>
        <w:bottom w:val="none" w:sz="0" w:space="0" w:color="auto"/>
        <w:right w:val="none" w:sz="0" w:space="0" w:color="auto"/>
      </w:divBdr>
    </w:div>
    <w:div w:id="1262109879">
      <w:bodyDiv w:val="1"/>
      <w:marLeft w:val="0"/>
      <w:marRight w:val="0"/>
      <w:marTop w:val="0"/>
      <w:marBottom w:val="0"/>
      <w:divBdr>
        <w:top w:val="none" w:sz="0" w:space="0" w:color="auto"/>
        <w:left w:val="none" w:sz="0" w:space="0" w:color="auto"/>
        <w:bottom w:val="none" w:sz="0" w:space="0" w:color="auto"/>
        <w:right w:val="none" w:sz="0" w:space="0" w:color="auto"/>
      </w:divBdr>
    </w:div>
    <w:div w:id="1267033840">
      <w:bodyDiv w:val="1"/>
      <w:marLeft w:val="0"/>
      <w:marRight w:val="0"/>
      <w:marTop w:val="0"/>
      <w:marBottom w:val="0"/>
      <w:divBdr>
        <w:top w:val="none" w:sz="0" w:space="0" w:color="auto"/>
        <w:left w:val="none" w:sz="0" w:space="0" w:color="auto"/>
        <w:bottom w:val="none" w:sz="0" w:space="0" w:color="auto"/>
        <w:right w:val="none" w:sz="0" w:space="0" w:color="auto"/>
      </w:divBdr>
    </w:div>
    <w:div w:id="1271208608">
      <w:bodyDiv w:val="1"/>
      <w:marLeft w:val="0"/>
      <w:marRight w:val="0"/>
      <w:marTop w:val="0"/>
      <w:marBottom w:val="0"/>
      <w:divBdr>
        <w:top w:val="none" w:sz="0" w:space="0" w:color="auto"/>
        <w:left w:val="none" w:sz="0" w:space="0" w:color="auto"/>
        <w:bottom w:val="none" w:sz="0" w:space="0" w:color="auto"/>
        <w:right w:val="none" w:sz="0" w:space="0" w:color="auto"/>
      </w:divBdr>
      <w:divsChild>
        <w:div w:id="1736396913">
          <w:marLeft w:val="480"/>
          <w:marRight w:val="0"/>
          <w:marTop w:val="0"/>
          <w:marBottom w:val="0"/>
          <w:divBdr>
            <w:top w:val="none" w:sz="0" w:space="0" w:color="auto"/>
            <w:left w:val="none" w:sz="0" w:space="0" w:color="auto"/>
            <w:bottom w:val="none" w:sz="0" w:space="0" w:color="auto"/>
            <w:right w:val="none" w:sz="0" w:space="0" w:color="auto"/>
          </w:divBdr>
        </w:div>
        <w:div w:id="501044239">
          <w:marLeft w:val="480"/>
          <w:marRight w:val="0"/>
          <w:marTop w:val="0"/>
          <w:marBottom w:val="0"/>
          <w:divBdr>
            <w:top w:val="none" w:sz="0" w:space="0" w:color="auto"/>
            <w:left w:val="none" w:sz="0" w:space="0" w:color="auto"/>
            <w:bottom w:val="none" w:sz="0" w:space="0" w:color="auto"/>
            <w:right w:val="none" w:sz="0" w:space="0" w:color="auto"/>
          </w:divBdr>
        </w:div>
        <w:div w:id="1863397375">
          <w:marLeft w:val="480"/>
          <w:marRight w:val="0"/>
          <w:marTop w:val="0"/>
          <w:marBottom w:val="0"/>
          <w:divBdr>
            <w:top w:val="none" w:sz="0" w:space="0" w:color="auto"/>
            <w:left w:val="none" w:sz="0" w:space="0" w:color="auto"/>
            <w:bottom w:val="none" w:sz="0" w:space="0" w:color="auto"/>
            <w:right w:val="none" w:sz="0" w:space="0" w:color="auto"/>
          </w:divBdr>
        </w:div>
        <w:div w:id="1526821111">
          <w:marLeft w:val="480"/>
          <w:marRight w:val="0"/>
          <w:marTop w:val="0"/>
          <w:marBottom w:val="0"/>
          <w:divBdr>
            <w:top w:val="none" w:sz="0" w:space="0" w:color="auto"/>
            <w:left w:val="none" w:sz="0" w:space="0" w:color="auto"/>
            <w:bottom w:val="none" w:sz="0" w:space="0" w:color="auto"/>
            <w:right w:val="none" w:sz="0" w:space="0" w:color="auto"/>
          </w:divBdr>
        </w:div>
        <w:div w:id="1251424523">
          <w:marLeft w:val="480"/>
          <w:marRight w:val="0"/>
          <w:marTop w:val="0"/>
          <w:marBottom w:val="0"/>
          <w:divBdr>
            <w:top w:val="none" w:sz="0" w:space="0" w:color="auto"/>
            <w:left w:val="none" w:sz="0" w:space="0" w:color="auto"/>
            <w:bottom w:val="none" w:sz="0" w:space="0" w:color="auto"/>
            <w:right w:val="none" w:sz="0" w:space="0" w:color="auto"/>
          </w:divBdr>
        </w:div>
        <w:div w:id="2067483960">
          <w:marLeft w:val="480"/>
          <w:marRight w:val="0"/>
          <w:marTop w:val="0"/>
          <w:marBottom w:val="0"/>
          <w:divBdr>
            <w:top w:val="none" w:sz="0" w:space="0" w:color="auto"/>
            <w:left w:val="none" w:sz="0" w:space="0" w:color="auto"/>
            <w:bottom w:val="none" w:sz="0" w:space="0" w:color="auto"/>
            <w:right w:val="none" w:sz="0" w:space="0" w:color="auto"/>
          </w:divBdr>
        </w:div>
        <w:div w:id="2099936156">
          <w:marLeft w:val="480"/>
          <w:marRight w:val="0"/>
          <w:marTop w:val="0"/>
          <w:marBottom w:val="0"/>
          <w:divBdr>
            <w:top w:val="none" w:sz="0" w:space="0" w:color="auto"/>
            <w:left w:val="none" w:sz="0" w:space="0" w:color="auto"/>
            <w:bottom w:val="none" w:sz="0" w:space="0" w:color="auto"/>
            <w:right w:val="none" w:sz="0" w:space="0" w:color="auto"/>
          </w:divBdr>
        </w:div>
        <w:div w:id="1153986586">
          <w:marLeft w:val="480"/>
          <w:marRight w:val="0"/>
          <w:marTop w:val="0"/>
          <w:marBottom w:val="0"/>
          <w:divBdr>
            <w:top w:val="none" w:sz="0" w:space="0" w:color="auto"/>
            <w:left w:val="none" w:sz="0" w:space="0" w:color="auto"/>
            <w:bottom w:val="none" w:sz="0" w:space="0" w:color="auto"/>
            <w:right w:val="none" w:sz="0" w:space="0" w:color="auto"/>
          </w:divBdr>
        </w:div>
        <w:div w:id="1251818128">
          <w:marLeft w:val="480"/>
          <w:marRight w:val="0"/>
          <w:marTop w:val="0"/>
          <w:marBottom w:val="0"/>
          <w:divBdr>
            <w:top w:val="none" w:sz="0" w:space="0" w:color="auto"/>
            <w:left w:val="none" w:sz="0" w:space="0" w:color="auto"/>
            <w:bottom w:val="none" w:sz="0" w:space="0" w:color="auto"/>
            <w:right w:val="none" w:sz="0" w:space="0" w:color="auto"/>
          </w:divBdr>
        </w:div>
        <w:div w:id="1278565833">
          <w:marLeft w:val="480"/>
          <w:marRight w:val="0"/>
          <w:marTop w:val="0"/>
          <w:marBottom w:val="0"/>
          <w:divBdr>
            <w:top w:val="none" w:sz="0" w:space="0" w:color="auto"/>
            <w:left w:val="none" w:sz="0" w:space="0" w:color="auto"/>
            <w:bottom w:val="none" w:sz="0" w:space="0" w:color="auto"/>
            <w:right w:val="none" w:sz="0" w:space="0" w:color="auto"/>
          </w:divBdr>
        </w:div>
        <w:div w:id="353119471">
          <w:marLeft w:val="480"/>
          <w:marRight w:val="0"/>
          <w:marTop w:val="0"/>
          <w:marBottom w:val="0"/>
          <w:divBdr>
            <w:top w:val="none" w:sz="0" w:space="0" w:color="auto"/>
            <w:left w:val="none" w:sz="0" w:space="0" w:color="auto"/>
            <w:bottom w:val="none" w:sz="0" w:space="0" w:color="auto"/>
            <w:right w:val="none" w:sz="0" w:space="0" w:color="auto"/>
          </w:divBdr>
        </w:div>
        <w:div w:id="1944877538">
          <w:marLeft w:val="480"/>
          <w:marRight w:val="0"/>
          <w:marTop w:val="0"/>
          <w:marBottom w:val="0"/>
          <w:divBdr>
            <w:top w:val="none" w:sz="0" w:space="0" w:color="auto"/>
            <w:left w:val="none" w:sz="0" w:space="0" w:color="auto"/>
            <w:bottom w:val="none" w:sz="0" w:space="0" w:color="auto"/>
            <w:right w:val="none" w:sz="0" w:space="0" w:color="auto"/>
          </w:divBdr>
        </w:div>
        <w:div w:id="1947351363">
          <w:marLeft w:val="480"/>
          <w:marRight w:val="0"/>
          <w:marTop w:val="0"/>
          <w:marBottom w:val="0"/>
          <w:divBdr>
            <w:top w:val="none" w:sz="0" w:space="0" w:color="auto"/>
            <w:left w:val="none" w:sz="0" w:space="0" w:color="auto"/>
            <w:bottom w:val="none" w:sz="0" w:space="0" w:color="auto"/>
            <w:right w:val="none" w:sz="0" w:space="0" w:color="auto"/>
          </w:divBdr>
        </w:div>
        <w:div w:id="1681002036">
          <w:marLeft w:val="480"/>
          <w:marRight w:val="0"/>
          <w:marTop w:val="0"/>
          <w:marBottom w:val="0"/>
          <w:divBdr>
            <w:top w:val="none" w:sz="0" w:space="0" w:color="auto"/>
            <w:left w:val="none" w:sz="0" w:space="0" w:color="auto"/>
            <w:bottom w:val="none" w:sz="0" w:space="0" w:color="auto"/>
            <w:right w:val="none" w:sz="0" w:space="0" w:color="auto"/>
          </w:divBdr>
        </w:div>
        <w:div w:id="1841506838">
          <w:marLeft w:val="480"/>
          <w:marRight w:val="0"/>
          <w:marTop w:val="0"/>
          <w:marBottom w:val="0"/>
          <w:divBdr>
            <w:top w:val="none" w:sz="0" w:space="0" w:color="auto"/>
            <w:left w:val="none" w:sz="0" w:space="0" w:color="auto"/>
            <w:bottom w:val="none" w:sz="0" w:space="0" w:color="auto"/>
            <w:right w:val="none" w:sz="0" w:space="0" w:color="auto"/>
          </w:divBdr>
        </w:div>
        <w:div w:id="510070318">
          <w:marLeft w:val="480"/>
          <w:marRight w:val="0"/>
          <w:marTop w:val="0"/>
          <w:marBottom w:val="0"/>
          <w:divBdr>
            <w:top w:val="none" w:sz="0" w:space="0" w:color="auto"/>
            <w:left w:val="none" w:sz="0" w:space="0" w:color="auto"/>
            <w:bottom w:val="none" w:sz="0" w:space="0" w:color="auto"/>
            <w:right w:val="none" w:sz="0" w:space="0" w:color="auto"/>
          </w:divBdr>
        </w:div>
        <w:div w:id="292637372">
          <w:marLeft w:val="480"/>
          <w:marRight w:val="0"/>
          <w:marTop w:val="0"/>
          <w:marBottom w:val="0"/>
          <w:divBdr>
            <w:top w:val="none" w:sz="0" w:space="0" w:color="auto"/>
            <w:left w:val="none" w:sz="0" w:space="0" w:color="auto"/>
            <w:bottom w:val="none" w:sz="0" w:space="0" w:color="auto"/>
            <w:right w:val="none" w:sz="0" w:space="0" w:color="auto"/>
          </w:divBdr>
        </w:div>
        <w:div w:id="970600620">
          <w:marLeft w:val="480"/>
          <w:marRight w:val="0"/>
          <w:marTop w:val="0"/>
          <w:marBottom w:val="0"/>
          <w:divBdr>
            <w:top w:val="none" w:sz="0" w:space="0" w:color="auto"/>
            <w:left w:val="none" w:sz="0" w:space="0" w:color="auto"/>
            <w:bottom w:val="none" w:sz="0" w:space="0" w:color="auto"/>
            <w:right w:val="none" w:sz="0" w:space="0" w:color="auto"/>
          </w:divBdr>
        </w:div>
        <w:div w:id="1611744862">
          <w:marLeft w:val="480"/>
          <w:marRight w:val="0"/>
          <w:marTop w:val="0"/>
          <w:marBottom w:val="0"/>
          <w:divBdr>
            <w:top w:val="none" w:sz="0" w:space="0" w:color="auto"/>
            <w:left w:val="none" w:sz="0" w:space="0" w:color="auto"/>
            <w:bottom w:val="none" w:sz="0" w:space="0" w:color="auto"/>
            <w:right w:val="none" w:sz="0" w:space="0" w:color="auto"/>
          </w:divBdr>
        </w:div>
        <w:div w:id="729038993">
          <w:marLeft w:val="480"/>
          <w:marRight w:val="0"/>
          <w:marTop w:val="0"/>
          <w:marBottom w:val="0"/>
          <w:divBdr>
            <w:top w:val="none" w:sz="0" w:space="0" w:color="auto"/>
            <w:left w:val="none" w:sz="0" w:space="0" w:color="auto"/>
            <w:bottom w:val="none" w:sz="0" w:space="0" w:color="auto"/>
            <w:right w:val="none" w:sz="0" w:space="0" w:color="auto"/>
          </w:divBdr>
        </w:div>
        <w:div w:id="61414344">
          <w:marLeft w:val="480"/>
          <w:marRight w:val="0"/>
          <w:marTop w:val="0"/>
          <w:marBottom w:val="0"/>
          <w:divBdr>
            <w:top w:val="none" w:sz="0" w:space="0" w:color="auto"/>
            <w:left w:val="none" w:sz="0" w:space="0" w:color="auto"/>
            <w:bottom w:val="none" w:sz="0" w:space="0" w:color="auto"/>
            <w:right w:val="none" w:sz="0" w:space="0" w:color="auto"/>
          </w:divBdr>
        </w:div>
        <w:div w:id="1711495535">
          <w:marLeft w:val="480"/>
          <w:marRight w:val="0"/>
          <w:marTop w:val="0"/>
          <w:marBottom w:val="0"/>
          <w:divBdr>
            <w:top w:val="none" w:sz="0" w:space="0" w:color="auto"/>
            <w:left w:val="none" w:sz="0" w:space="0" w:color="auto"/>
            <w:bottom w:val="none" w:sz="0" w:space="0" w:color="auto"/>
            <w:right w:val="none" w:sz="0" w:space="0" w:color="auto"/>
          </w:divBdr>
        </w:div>
        <w:div w:id="413285129">
          <w:marLeft w:val="480"/>
          <w:marRight w:val="0"/>
          <w:marTop w:val="0"/>
          <w:marBottom w:val="0"/>
          <w:divBdr>
            <w:top w:val="none" w:sz="0" w:space="0" w:color="auto"/>
            <w:left w:val="none" w:sz="0" w:space="0" w:color="auto"/>
            <w:bottom w:val="none" w:sz="0" w:space="0" w:color="auto"/>
            <w:right w:val="none" w:sz="0" w:space="0" w:color="auto"/>
          </w:divBdr>
        </w:div>
        <w:div w:id="1877154313">
          <w:marLeft w:val="480"/>
          <w:marRight w:val="0"/>
          <w:marTop w:val="0"/>
          <w:marBottom w:val="0"/>
          <w:divBdr>
            <w:top w:val="none" w:sz="0" w:space="0" w:color="auto"/>
            <w:left w:val="none" w:sz="0" w:space="0" w:color="auto"/>
            <w:bottom w:val="none" w:sz="0" w:space="0" w:color="auto"/>
            <w:right w:val="none" w:sz="0" w:space="0" w:color="auto"/>
          </w:divBdr>
        </w:div>
      </w:divsChild>
    </w:div>
    <w:div w:id="1271932621">
      <w:bodyDiv w:val="1"/>
      <w:marLeft w:val="0"/>
      <w:marRight w:val="0"/>
      <w:marTop w:val="0"/>
      <w:marBottom w:val="0"/>
      <w:divBdr>
        <w:top w:val="none" w:sz="0" w:space="0" w:color="auto"/>
        <w:left w:val="none" w:sz="0" w:space="0" w:color="auto"/>
        <w:bottom w:val="none" w:sz="0" w:space="0" w:color="auto"/>
        <w:right w:val="none" w:sz="0" w:space="0" w:color="auto"/>
      </w:divBdr>
    </w:div>
    <w:div w:id="1276526120">
      <w:bodyDiv w:val="1"/>
      <w:marLeft w:val="0"/>
      <w:marRight w:val="0"/>
      <w:marTop w:val="0"/>
      <w:marBottom w:val="0"/>
      <w:divBdr>
        <w:top w:val="none" w:sz="0" w:space="0" w:color="auto"/>
        <w:left w:val="none" w:sz="0" w:space="0" w:color="auto"/>
        <w:bottom w:val="none" w:sz="0" w:space="0" w:color="auto"/>
        <w:right w:val="none" w:sz="0" w:space="0" w:color="auto"/>
      </w:divBdr>
    </w:div>
    <w:div w:id="1278101676">
      <w:bodyDiv w:val="1"/>
      <w:marLeft w:val="0"/>
      <w:marRight w:val="0"/>
      <w:marTop w:val="0"/>
      <w:marBottom w:val="0"/>
      <w:divBdr>
        <w:top w:val="none" w:sz="0" w:space="0" w:color="auto"/>
        <w:left w:val="none" w:sz="0" w:space="0" w:color="auto"/>
        <w:bottom w:val="none" w:sz="0" w:space="0" w:color="auto"/>
        <w:right w:val="none" w:sz="0" w:space="0" w:color="auto"/>
      </w:divBdr>
    </w:div>
    <w:div w:id="1280449610">
      <w:bodyDiv w:val="1"/>
      <w:marLeft w:val="0"/>
      <w:marRight w:val="0"/>
      <w:marTop w:val="0"/>
      <w:marBottom w:val="0"/>
      <w:divBdr>
        <w:top w:val="none" w:sz="0" w:space="0" w:color="auto"/>
        <w:left w:val="none" w:sz="0" w:space="0" w:color="auto"/>
        <w:bottom w:val="none" w:sz="0" w:space="0" w:color="auto"/>
        <w:right w:val="none" w:sz="0" w:space="0" w:color="auto"/>
      </w:divBdr>
    </w:div>
    <w:div w:id="1281110015">
      <w:bodyDiv w:val="1"/>
      <w:marLeft w:val="0"/>
      <w:marRight w:val="0"/>
      <w:marTop w:val="0"/>
      <w:marBottom w:val="0"/>
      <w:divBdr>
        <w:top w:val="none" w:sz="0" w:space="0" w:color="auto"/>
        <w:left w:val="none" w:sz="0" w:space="0" w:color="auto"/>
        <w:bottom w:val="none" w:sz="0" w:space="0" w:color="auto"/>
        <w:right w:val="none" w:sz="0" w:space="0" w:color="auto"/>
      </w:divBdr>
    </w:div>
    <w:div w:id="1281255331">
      <w:bodyDiv w:val="1"/>
      <w:marLeft w:val="0"/>
      <w:marRight w:val="0"/>
      <w:marTop w:val="0"/>
      <w:marBottom w:val="0"/>
      <w:divBdr>
        <w:top w:val="none" w:sz="0" w:space="0" w:color="auto"/>
        <w:left w:val="none" w:sz="0" w:space="0" w:color="auto"/>
        <w:bottom w:val="none" w:sz="0" w:space="0" w:color="auto"/>
        <w:right w:val="none" w:sz="0" w:space="0" w:color="auto"/>
      </w:divBdr>
    </w:div>
    <w:div w:id="1282223284">
      <w:bodyDiv w:val="1"/>
      <w:marLeft w:val="0"/>
      <w:marRight w:val="0"/>
      <w:marTop w:val="0"/>
      <w:marBottom w:val="0"/>
      <w:divBdr>
        <w:top w:val="none" w:sz="0" w:space="0" w:color="auto"/>
        <w:left w:val="none" w:sz="0" w:space="0" w:color="auto"/>
        <w:bottom w:val="none" w:sz="0" w:space="0" w:color="auto"/>
        <w:right w:val="none" w:sz="0" w:space="0" w:color="auto"/>
      </w:divBdr>
    </w:div>
    <w:div w:id="1291518228">
      <w:bodyDiv w:val="1"/>
      <w:marLeft w:val="0"/>
      <w:marRight w:val="0"/>
      <w:marTop w:val="0"/>
      <w:marBottom w:val="0"/>
      <w:divBdr>
        <w:top w:val="none" w:sz="0" w:space="0" w:color="auto"/>
        <w:left w:val="none" w:sz="0" w:space="0" w:color="auto"/>
        <w:bottom w:val="none" w:sz="0" w:space="0" w:color="auto"/>
        <w:right w:val="none" w:sz="0" w:space="0" w:color="auto"/>
      </w:divBdr>
    </w:div>
    <w:div w:id="1293561711">
      <w:bodyDiv w:val="1"/>
      <w:marLeft w:val="0"/>
      <w:marRight w:val="0"/>
      <w:marTop w:val="0"/>
      <w:marBottom w:val="0"/>
      <w:divBdr>
        <w:top w:val="none" w:sz="0" w:space="0" w:color="auto"/>
        <w:left w:val="none" w:sz="0" w:space="0" w:color="auto"/>
        <w:bottom w:val="none" w:sz="0" w:space="0" w:color="auto"/>
        <w:right w:val="none" w:sz="0" w:space="0" w:color="auto"/>
      </w:divBdr>
      <w:divsChild>
        <w:div w:id="1903130639">
          <w:marLeft w:val="480"/>
          <w:marRight w:val="0"/>
          <w:marTop w:val="0"/>
          <w:marBottom w:val="0"/>
          <w:divBdr>
            <w:top w:val="none" w:sz="0" w:space="0" w:color="auto"/>
            <w:left w:val="none" w:sz="0" w:space="0" w:color="auto"/>
            <w:bottom w:val="none" w:sz="0" w:space="0" w:color="auto"/>
            <w:right w:val="none" w:sz="0" w:space="0" w:color="auto"/>
          </w:divBdr>
        </w:div>
        <w:div w:id="370224827">
          <w:marLeft w:val="480"/>
          <w:marRight w:val="0"/>
          <w:marTop w:val="0"/>
          <w:marBottom w:val="0"/>
          <w:divBdr>
            <w:top w:val="none" w:sz="0" w:space="0" w:color="auto"/>
            <w:left w:val="none" w:sz="0" w:space="0" w:color="auto"/>
            <w:bottom w:val="none" w:sz="0" w:space="0" w:color="auto"/>
            <w:right w:val="none" w:sz="0" w:space="0" w:color="auto"/>
          </w:divBdr>
        </w:div>
        <w:div w:id="1619027575">
          <w:marLeft w:val="480"/>
          <w:marRight w:val="0"/>
          <w:marTop w:val="0"/>
          <w:marBottom w:val="0"/>
          <w:divBdr>
            <w:top w:val="none" w:sz="0" w:space="0" w:color="auto"/>
            <w:left w:val="none" w:sz="0" w:space="0" w:color="auto"/>
            <w:bottom w:val="none" w:sz="0" w:space="0" w:color="auto"/>
            <w:right w:val="none" w:sz="0" w:space="0" w:color="auto"/>
          </w:divBdr>
        </w:div>
        <w:div w:id="436217780">
          <w:marLeft w:val="480"/>
          <w:marRight w:val="0"/>
          <w:marTop w:val="0"/>
          <w:marBottom w:val="0"/>
          <w:divBdr>
            <w:top w:val="none" w:sz="0" w:space="0" w:color="auto"/>
            <w:left w:val="none" w:sz="0" w:space="0" w:color="auto"/>
            <w:bottom w:val="none" w:sz="0" w:space="0" w:color="auto"/>
            <w:right w:val="none" w:sz="0" w:space="0" w:color="auto"/>
          </w:divBdr>
        </w:div>
        <w:div w:id="984579598">
          <w:marLeft w:val="480"/>
          <w:marRight w:val="0"/>
          <w:marTop w:val="0"/>
          <w:marBottom w:val="0"/>
          <w:divBdr>
            <w:top w:val="none" w:sz="0" w:space="0" w:color="auto"/>
            <w:left w:val="none" w:sz="0" w:space="0" w:color="auto"/>
            <w:bottom w:val="none" w:sz="0" w:space="0" w:color="auto"/>
            <w:right w:val="none" w:sz="0" w:space="0" w:color="auto"/>
          </w:divBdr>
        </w:div>
        <w:div w:id="349531300">
          <w:marLeft w:val="480"/>
          <w:marRight w:val="0"/>
          <w:marTop w:val="0"/>
          <w:marBottom w:val="0"/>
          <w:divBdr>
            <w:top w:val="none" w:sz="0" w:space="0" w:color="auto"/>
            <w:left w:val="none" w:sz="0" w:space="0" w:color="auto"/>
            <w:bottom w:val="none" w:sz="0" w:space="0" w:color="auto"/>
            <w:right w:val="none" w:sz="0" w:space="0" w:color="auto"/>
          </w:divBdr>
        </w:div>
        <w:div w:id="1948002218">
          <w:marLeft w:val="480"/>
          <w:marRight w:val="0"/>
          <w:marTop w:val="0"/>
          <w:marBottom w:val="0"/>
          <w:divBdr>
            <w:top w:val="none" w:sz="0" w:space="0" w:color="auto"/>
            <w:left w:val="none" w:sz="0" w:space="0" w:color="auto"/>
            <w:bottom w:val="none" w:sz="0" w:space="0" w:color="auto"/>
            <w:right w:val="none" w:sz="0" w:space="0" w:color="auto"/>
          </w:divBdr>
        </w:div>
        <w:div w:id="1262565950">
          <w:marLeft w:val="480"/>
          <w:marRight w:val="0"/>
          <w:marTop w:val="0"/>
          <w:marBottom w:val="0"/>
          <w:divBdr>
            <w:top w:val="none" w:sz="0" w:space="0" w:color="auto"/>
            <w:left w:val="none" w:sz="0" w:space="0" w:color="auto"/>
            <w:bottom w:val="none" w:sz="0" w:space="0" w:color="auto"/>
            <w:right w:val="none" w:sz="0" w:space="0" w:color="auto"/>
          </w:divBdr>
        </w:div>
        <w:div w:id="110172399">
          <w:marLeft w:val="480"/>
          <w:marRight w:val="0"/>
          <w:marTop w:val="0"/>
          <w:marBottom w:val="0"/>
          <w:divBdr>
            <w:top w:val="none" w:sz="0" w:space="0" w:color="auto"/>
            <w:left w:val="none" w:sz="0" w:space="0" w:color="auto"/>
            <w:bottom w:val="none" w:sz="0" w:space="0" w:color="auto"/>
            <w:right w:val="none" w:sz="0" w:space="0" w:color="auto"/>
          </w:divBdr>
        </w:div>
        <w:div w:id="305015443">
          <w:marLeft w:val="480"/>
          <w:marRight w:val="0"/>
          <w:marTop w:val="0"/>
          <w:marBottom w:val="0"/>
          <w:divBdr>
            <w:top w:val="none" w:sz="0" w:space="0" w:color="auto"/>
            <w:left w:val="none" w:sz="0" w:space="0" w:color="auto"/>
            <w:bottom w:val="none" w:sz="0" w:space="0" w:color="auto"/>
            <w:right w:val="none" w:sz="0" w:space="0" w:color="auto"/>
          </w:divBdr>
        </w:div>
        <w:div w:id="1617980497">
          <w:marLeft w:val="480"/>
          <w:marRight w:val="0"/>
          <w:marTop w:val="0"/>
          <w:marBottom w:val="0"/>
          <w:divBdr>
            <w:top w:val="none" w:sz="0" w:space="0" w:color="auto"/>
            <w:left w:val="none" w:sz="0" w:space="0" w:color="auto"/>
            <w:bottom w:val="none" w:sz="0" w:space="0" w:color="auto"/>
            <w:right w:val="none" w:sz="0" w:space="0" w:color="auto"/>
          </w:divBdr>
        </w:div>
        <w:div w:id="1964922860">
          <w:marLeft w:val="480"/>
          <w:marRight w:val="0"/>
          <w:marTop w:val="0"/>
          <w:marBottom w:val="0"/>
          <w:divBdr>
            <w:top w:val="none" w:sz="0" w:space="0" w:color="auto"/>
            <w:left w:val="none" w:sz="0" w:space="0" w:color="auto"/>
            <w:bottom w:val="none" w:sz="0" w:space="0" w:color="auto"/>
            <w:right w:val="none" w:sz="0" w:space="0" w:color="auto"/>
          </w:divBdr>
        </w:div>
        <w:div w:id="612174126">
          <w:marLeft w:val="480"/>
          <w:marRight w:val="0"/>
          <w:marTop w:val="0"/>
          <w:marBottom w:val="0"/>
          <w:divBdr>
            <w:top w:val="none" w:sz="0" w:space="0" w:color="auto"/>
            <w:left w:val="none" w:sz="0" w:space="0" w:color="auto"/>
            <w:bottom w:val="none" w:sz="0" w:space="0" w:color="auto"/>
            <w:right w:val="none" w:sz="0" w:space="0" w:color="auto"/>
          </w:divBdr>
        </w:div>
        <w:div w:id="751314515">
          <w:marLeft w:val="480"/>
          <w:marRight w:val="0"/>
          <w:marTop w:val="0"/>
          <w:marBottom w:val="0"/>
          <w:divBdr>
            <w:top w:val="none" w:sz="0" w:space="0" w:color="auto"/>
            <w:left w:val="none" w:sz="0" w:space="0" w:color="auto"/>
            <w:bottom w:val="none" w:sz="0" w:space="0" w:color="auto"/>
            <w:right w:val="none" w:sz="0" w:space="0" w:color="auto"/>
          </w:divBdr>
        </w:div>
        <w:div w:id="1323124372">
          <w:marLeft w:val="480"/>
          <w:marRight w:val="0"/>
          <w:marTop w:val="0"/>
          <w:marBottom w:val="0"/>
          <w:divBdr>
            <w:top w:val="none" w:sz="0" w:space="0" w:color="auto"/>
            <w:left w:val="none" w:sz="0" w:space="0" w:color="auto"/>
            <w:bottom w:val="none" w:sz="0" w:space="0" w:color="auto"/>
            <w:right w:val="none" w:sz="0" w:space="0" w:color="auto"/>
          </w:divBdr>
        </w:div>
        <w:div w:id="814831782">
          <w:marLeft w:val="480"/>
          <w:marRight w:val="0"/>
          <w:marTop w:val="0"/>
          <w:marBottom w:val="0"/>
          <w:divBdr>
            <w:top w:val="none" w:sz="0" w:space="0" w:color="auto"/>
            <w:left w:val="none" w:sz="0" w:space="0" w:color="auto"/>
            <w:bottom w:val="none" w:sz="0" w:space="0" w:color="auto"/>
            <w:right w:val="none" w:sz="0" w:space="0" w:color="auto"/>
          </w:divBdr>
        </w:div>
        <w:div w:id="2002268088">
          <w:marLeft w:val="480"/>
          <w:marRight w:val="0"/>
          <w:marTop w:val="0"/>
          <w:marBottom w:val="0"/>
          <w:divBdr>
            <w:top w:val="none" w:sz="0" w:space="0" w:color="auto"/>
            <w:left w:val="none" w:sz="0" w:space="0" w:color="auto"/>
            <w:bottom w:val="none" w:sz="0" w:space="0" w:color="auto"/>
            <w:right w:val="none" w:sz="0" w:space="0" w:color="auto"/>
          </w:divBdr>
        </w:div>
        <w:div w:id="1085878497">
          <w:marLeft w:val="480"/>
          <w:marRight w:val="0"/>
          <w:marTop w:val="0"/>
          <w:marBottom w:val="0"/>
          <w:divBdr>
            <w:top w:val="none" w:sz="0" w:space="0" w:color="auto"/>
            <w:left w:val="none" w:sz="0" w:space="0" w:color="auto"/>
            <w:bottom w:val="none" w:sz="0" w:space="0" w:color="auto"/>
            <w:right w:val="none" w:sz="0" w:space="0" w:color="auto"/>
          </w:divBdr>
        </w:div>
      </w:divsChild>
    </w:div>
    <w:div w:id="1295330964">
      <w:bodyDiv w:val="1"/>
      <w:marLeft w:val="0"/>
      <w:marRight w:val="0"/>
      <w:marTop w:val="0"/>
      <w:marBottom w:val="0"/>
      <w:divBdr>
        <w:top w:val="none" w:sz="0" w:space="0" w:color="auto"/>
        <w:left w:val="none" w:sz="0" w:space="0" w:color="auto"/>
        <w:bottom w:val="none" w:sz="0" w:space="0" w:color="auto"/>
        <w:right w:val="none" w:sz="0" w:space="0" w:color="auto"/>
      </w:divBdr>
    </w:div>
    <w:div w:id="1308630922">
      <w:bodyDiv w:val="1"/>
      <w:marLeft w:val="0"/>
      <w:marRight w:val="0"/>
      <w:marTop w:val="0"/>
      <w:marBottom w:val="0"/>
      <w:divBdr>
        <w:top w:val="none" w:sz="0" w:space="0" w:color="auto"/>
        <w:left w:val="none" w:sz="0" w:space="0" w:color="auto"/>
        <w:bottom w:val="none" w:sz="0" w:space="0" w:color="auto"/>
        <w:right w:val="none" w:sz="0" w:space="0" w:color="auto"/>
      </w:divBdr>
      <w:divsChild>
        <w:div w:id="391462372">
          <w:marLeft w:val="480"/>
          <w:marRight w:val="0"/>
          <w:marTop w:val="0"/>
          <w:marBottom w:val="0"/>
          <w:divBdr>
            <w:top w:val="none" w:sz="0" w:space="0" w:color="auto"/>
            <w:left w:val="none" w:sz="0" w:space="0" w:color="auto"/>
            <w:bottom w:val="none" w:sz="0" w:space="0" w:color="auto"/>
            <w:right w:val="none" w:sz="0" w:space="0" w:color="auto"/>
          </w:divBdr>
        </w:div>
        <w:div w:id="1653748677">
          <w:marLeft w:val="480"/>
          <w:marRight w:val="0"/>
          <w:marTop w:val="0"/>
          <w:marBottom w:val="0"/>
          <w:divBdr>
            <w:top w:val="none" w:sz="0" w:space="0" w:color="auto"/>
            <w:left w:val="none" w:sz="0" w:space="0" w:color="auto"/>
            <w:bottom w:val="none" w:sz="0" w:space="0" w:color="auto"/>
            <w:right w:val="none" w:sz="0" w:space="0" w:color="auto"/>
          </w:divBdr>
        </w:div>
        <w:div w:id="834414916">
          <w:marLeft w:val="480"/>
          <w:marRight w:val="0"/>
          <w:marTop w:val="0"/>
          <w:marBottom w:val="0"/>
          <w:divBdr>
            <w:top w:val="none" w:sz="0" w:space="0" w:color="auto"/>
            <w:left w:val="none" w:sz="0" w:space="0" w:color="auto"/>
            <w:bottom w:val="none" w:sz="0" w:space="0" w:color="auto"/>
            <w:right w:val="none" w:sz="0" w:space="0" w:color="auto"/>
          </w:divBdr>
        </w:div>
        <w:div w:id="476150146">
          <w:marLeft w:val="480"/>
          <w:marRight w:val="0"/>
          <w:marTop w:val="0"/>
          <w:marBottom w:val="0"/>
          <w:divBdr>
            <w:top w:val="none" w:sz="0" w:space="0" w:color="auto"/>
            <w:left w:val="none" w:sz="0" w:space="0" w:color="auto"/>
            <w:bottom w:val="none" w:sz="0" w:space="0" w:color="auto"/>
            <w:right w:val="none" w:sz="0" w:space="0" w:color="auto"/>
          </w:divBdr>
        </w:div>
        <w:div w:id="462626459">
          <w:marLeft w:val="480"/>
          <w:marRight w:val="0"/>
          <w:marTop w:val="0"/>
          <w:marBottom w:val="0"/>
          <w:divBdr>
            <w:top w:val="none" w:sz="0" w:space="0" w:color="auto"/>
            <w:left w:val="none" w:sz="0" w:space="0" w:color="auto"/>
            <w:bottom w:val="none" w:sz="0" w:space="0" w:color="auto"/>
            <w:right w:val="none" w:sz="0" w:space="0" w:color="auto"/>
          </w:divBdr>
        </w:div>
        <w:div w:id="580524580">
          <w:marLeft w:val="480"/>
          <w:marRight w:val="0"/>
          <w:marTop w:val="0"/>
          <w:marBottom w:val="0"/>
          <w:divBdr>
            <w:top w:val="none" w:sz="0" w:space="0" w:color="auto"/>
            <w:left w:val="none" w:sz="0" w:space="0" w:color="auto"/>
            <w:bottom w:val="none" w:sz="0" w:space="0" w:color="auto"/>
            <w:right w:val="none" w:sz="0" w:space="0" w:color="auto"/>
          </w:divBdr>
        </w:div>
        <w:div w:id="1480196820">
          <w:marLeft w:val="480"/>
          <w:marRight w:val="0"/>
          <w:marTop w:val="0"/>
          <w:marBottom w:val="0"/>
          <w:divBdr>
            <w:top w:val="none" w:sz="0" w:space="0" w:color="auto"/>
            <w:left w:val="none" w:sz="0" w:space="0" w:color="auto"/>
            <w:bottom w:val="none" w:sz="0" w:space="0" w:color="auto"/>
            <w:right w:val="none" w:sz="0" w:space="0" w:color="auto"/>
          </w:divBdr>
        </w:div>
        <w:div w:id="271015010">
          <w:marLeft w:val="480"/>
          <w:marRight w:val="0"/>
          <w:marTop w:val="0"/>
          <w:marBottom w:val="0"/>
          <w:divBdr>
            <w:top w:val="none" w:sz="0" w:space="0" w:color="auto"/>
            <w:left w:val="none" w:sz="0" w:space="0" w:color="auto"/>
            <w:bottom w:val="none" w:sz="0" w:space="0" w:color="auto"/>
            <w:right w:val="none" w:sz="0" w:space="0" w:color="auto"/>
          </w:divBdr>
        </w:div>
        <w:div w:id="1355618760">
          <w:marLeft w:val="480"/>
          <w:marRight w:val="0"/>
          <w:marTop w:val="0"/>
          <w:marBottom w:val="0"/>
          <w:divBdr>
            <w:top w:val="none" w:sz="0" w:space="0" w:color="auto"/>
            <w:left w:val="none" w:sz="0" w:space="0" w:color="auto"/>
            <w:bottom w:val="none" w:sz="0" w:space="0" w:color="auto"/>
            <w:right w:val="none" w:sz="0" w:space="0" w:color="auto"/>
          </w:divBdr>
        </w:div>
        <w:div w:id="270549246">
          <w:marLeft w:val="480"/>
          <w:marRight w:val="0"/>
          <w:marTop w:val="0"/>
          <w:marBottom w:val="0"/>
          <w:divBdr>
            <w:top w:val="none" w:sz="0" w:space="0" w:color="auto"/>
            <w:left w:val="none" w:sz="0" w:space="0" w:color="auto"/>
            <w:bottom w:val="none" w:sz="0" w:space="0" w:color="auto"/>
            <w:right w:val="none" w:sz="0" w:space="0" w:color="auto"/>
          </w:divBdr>
        </w:div>
        <w:div w:id="1534925086">
          <w:marLeft w:val="480"/>
          <w:marRight w:val="0"/>
          <w:marTop w:val="0"/>
          <w:marBottom w:val="0"/>
          <w:divBdr>
            <w:top w:val="none" w:sz="0" w:space="0" w:color="auto"/>
            <w:left w:val="none" w:sz="0" w:space="0" w:color="auto"/>
            <w:bottom w:val="none" w:sz="0" w:space="0" w:color="auto"/>
            <w:right w:val="none" w:sz="0" w:space="0" w:color="auto"/>
          </w:divBdr>
        </w:div>
        <w:div w:id="770785393">
          <w:marLeft w:val="480"/>
          <w:marRight w:val="0"/>
          <w:marTop w:val="0"/>
          <w:marBottom w:val="0"/>
          <w:divBdr>
            <w:top w:val="none" w:sz="0" w:space="0" w:color="auto"/>
            <w:left w:val="none" w:sz="0" w:space="0" w:color="auto"/>
            <w:bottom w:val="none" w:sz="0" w:space="0" w:color="auto"/>
            <w:right w:val="none" w:sz="0" w:space="0" w:color="auto"/>
          </w:divBdr>
        </w:div>
        <w:div w:id="1283266482">
          <w:marLeft w:val="480"/>
          <w:marRight w:val="0"/>
          <w:marTop w:val="0"/>
          <w:marBottom w:val="0"/>
          <w:divBdr>
            <w:top w:val="none" w:sz="0" w:space="0" w:color="auto"/>
            <w:left w:val="none" w:sz="0" w:space="0" w:color="auto"/>
            <w:bottom w:val="none" w:sz="0" w:space="0" w:color="auto"/>
            <w:right w:val="none" w:sz="0" w:space="0" w:color="auto"/>
          </w:divBdr>
        </w:div>
        <w:div w:id="167058781">
          <w:marLeft w:val="480"/>
          <w:marRight w:val="0"/>
          <w:marTop w:val="0"/>
          <w:marBottom w:val="0"/>
          <w:divBdr>
            <w:top w:val="none" w:sz="0" w:space="0" w:color="auto"/>
            <w:left w:val="none" w:sz="0" w:space="0" w:color="auto"/>
            <w:bottom w:val="none" w:sz="0" w:space="0" w:color="auto"/>
            <w:right w:val="none" w:sz="0" w:space="0" w:color="auto"/>
          </w:divBdr>
        </w:div>
        <w:div w:id="2118136049">
          <w:marLeft w:val="480"/>
          <w:marRight w:val="0"/>
          <w:marTop w:val="0"/>
          <w:marBottom w:val="0"/>
          <w:divBdr>
            <w:top w:val="none" w:sz="0" w:space="0" w:color="auto"/>
            <w:left w:val="none" w:sz="0" w:space="0" w:color="auto"/>
            <w:bottom w:val="none" w:sz="0" w:space="0" w:color="auto"/>
            <w:right w:val="none" w:sz="0" w:space="0" w:color="auto"/>
          </w:divBdr>
        </w:div>
        <w:div w:id="304510509">
          <w:marLeft w:val="480"/>
          <w:marRight w:val="0"/>
          <w:marTop w:val="0"/>
          <w:marBottom w:val="0"/>
          <w:divBdr>
            <w:top w:val="none" w:sz="0" w:space="0" w:color="auto"/>
            <w:left w:val="none" w:sz="0" w:space="0" w:color="auto"/>
            <w:bottom w:val="none" w:sz="0" w:space="0" w:color="auto"/>
            <w:right w:val="none" w:sz="0" w:space="0" w:color="auto"/>
          </w:divBdr>
        </w:div>
        <w:div w:id="1074084430">
          <w:marLeft w:val="480"/>
          <w:marRight w:val="0"/>
          <w:marTop w:val="0"/>
          <w:marBottom w:val="0"/>
          <w:divBdr>
            <w:top w:val="none" w:sz="0" w:space="0" w:color="auto"/>
            <w:left w:val="none" w:sz="0" w:space="0" w:color="auto"/>
            <w:bottom w:val="none" w:sz="0" w:space="0" w:color="auto"/>
            <w:right w:val="none" w:sz="0" w:space="0" w:color="auto"/>
          </w:divBdr>
        </w:div>
        <w:div w:id="1358897010">
          <w:marLeft w:val="480"/>
          <w:marRight w:val="0"/>
          <w:marTop w:val="0"/>
          <w:marBottom w:val="0"/>
          <w:divBdr>
            <w:top w:val="none" w:sz="0" w:space="0" w:color="auto"/>
            <w:left w:val="none" w:sz="0" w:space="0" w:color="auto"/>
            <w:bottom w:val="none" w:sz="0" w:space="0" w:color="auto"/>
            <w:right w:val="none" w:sz="0" w:space="0" w:color="auto"/>
          </w:divBdr>
        </w:div>
        <w:div w:id="1658148142">
          <w:marLeft w:val="480"/>
          <w:marRight w:val="0"/>
          <w:marTop w:val="0"/>
          <w:marBottom w:val="0"/>
          <w:divBdr>
            <w:top w:val="none" w:sz="0" w:space="0" w:color="auto"/>
            <w:left w:val="none" w:sz="0" w:space="0" w:color="auto"/>
            <w:bottom w:val="none" w:sz="0" w:space="0" w:color="auto"/>
            <w:right w:val="none" w:sz="0" w:space="0" w:color="auto"/>
          </w:divBdr>
        </w:div>
        <w:div w:id="1721589855">
          <w:marLeft w:val="480"/>
          <w:marRight w:val="0"/>
          <w:marTop w:val="0"/>
          <w:marBottom w:val="0"/>
          <w:divBdr>
            <w:top w:val="none" w:sz="0" w:space="0" w:color="auto"/>
            <w:left w:val="none" w:sz="0" w:space="0" w:color="auto"/>
            <w:bottom w:val="none" w:sz="0" w:space="0" w:color="auto"/>
            <w:right w:val="none" w:sz="0" w:space="0" w:color="auto"/>
          </w:divBdr>
        </w:div>
        <w:div w:id="1108811481">
          <w:marLeft w:val="480"/>
          <w:marRight w:val="0"/>
          <w:marTop w:val="0"/>
          <w:marBottom w:val="0"/>
          <w:divBdr>
            <w:top w:val="none" w:sz="0" w:space="0" w:color="auto"/>
            <w:left w:val="none" w:sz="0" w:space="0" w:color="auto"/>
            <w:bottom w:val="none" w:sz="0" w:space="0" w:color="auto"/>
            <w:right w:val="none" w:sz="0" w:space="0" w:color="auto"/>
          </w:divBdr>
        </w:div>
        <w:div w:id="179634475">
          <w:marLeft w:val="480"/>
          <w:marRight w:val="0"/>
          <w:marTop w:val="0"/>
          <w:marBottom w:val="0"/>
          <w:divBdr>
            <w:top w:val="none" w:sz="0" w:space="0" w:color="auto"/>
            <w:left w:val="none" w:sz="0" w:space="0" w:color="auto"/>
            <w:bottom w:val="none" w:sz="0" w:space="0" w:color="auto"/>
            <w:right w:val="none" w:sz="0" w:space="0" w:color="auto"/>
          </w:divBdr>
        </w:div>
        <w:div w:id="1288731245">
          <w:marLeft w:val="480"/>
          <w:marRight w:val="0"/>
          <w:marTop w:val="0"/>
          <w:marBottom w:val="0"/>
          <w:divBdr>
            <w:top w:val="none" w:sz="0" w:space="0" w:color="auto"/>
            <w:left w:val="none" w:sz="0" w:space="0" w:color="auto"/>
            <w:bottom w:val="none" w:sz="0" w:space="0" w:color="auto"/>
            <w:right w:val="none" w:sz="0" w:space="0" w:color="auto"/>
          </w:divBdr>
        </w:div>
        <w:div w:id="1645740189">
          <w:marLeft w:val="480"/>
          <w:marRight w:val="0"/>
          <w:marTop w:val="0"/>
          <w:marBottom w:val="0"/>
          <w:divBdr>
            <w:top w:val="none" w:sz="0" w:space="0" w:color="auto"/>
            <w:left w:val="none" w:sz="0" w:space="0" w:color="auto"/>
            <w:bottom w:val="none" w:sz="0" w:space="0" w:color="auto"/>
            <w:right w:val="none" w:sz="0" w:space="0" w:color="auto"/>
          </w:divBdr>
        </w:div>
        <w:div w:id="129985413">
          <w:marLeft w:val="480"/>
          <w:marRight w:val="0"/>
          <w:marTop w:val="0"/>
          <w:marBottom w:val="0"/>
          <w:divBdr>
            <w:top w:val="none" w:sz="0" w:space="0" w:color="auto"/>
            <w:left w:val="none" w:sz="0" w:space="0" w:color="auto"/>
            <w:bottom w:val="none" w:sz="0" w:space="0" w:color="auto"/>
            <w:right w:val="none" w:sz="0" w:space="0" w:color="auto"/>
          </w:divBdr>
        </w:div>
        <w:div w:id="28841466">
          <w:marLeft w:val="480"/>
          <w:marRight w:val="0"/>
          <w:marTop w:val="0"/>
          <w:marBottom w:val="0"/>
          <w:divBdr>
            <w:top w:val="none" w:sz="0" w:space="0" w:color="auto"/>
            <w:left w:val="none" w:sz="0" w:space="0" w:color="auto"/>
            <w:bottom w:val="none" w:sz="0" w:space="0" w:color="auto"/>
            <w:right w:val="none" w:sz="0" w:space="0" w:color="auto"/>
          </w:divBdr>
        </w:div>
        <w:div w:id="751973677">
          <w:marLeft w:val="480"/>
          <w:marRight w:val="0"/>
          <w:marTop w:val="0"/>
          <w:marBottom w:val="0"/>
          <w:divBdr>
            <w:top w:val="none" w:sz="0" w:space="0" w:color="auto"/>
            <w:left w:val="none" w:sz="0" w:space="0" w:color="auto"/>
            <w:bottom w:val="none" w:sz="0" w:space="0" w:color="auto"/>
            <w:right w:val="none" w:sz="0" w:space="0" w:color="auto"/>
          </w:divBdr>
        </w:div>
        <w:div w:id="405690433">
          <w:marLeft w:val="480"/>
          <w:marRight w:val="0"/>
          <w:marTop w:val="0"/>
          <w:marBottom w:val="0"/>
          <w:divBdr>
            <w:top w:val="none" w:sz="0" w:space="0" w:color="auto"/>
            <w:left w:val="none" w:sz="0" w:space="0" w:color="auto"/>
            <w:bottom w:val="none" w:sz="0" w:space="0" w:color="auto"/>
            <w:right w:val="none" w:sz="0" w:space="0" w:color="auto"/>
          </w:divBdr>
        </w:div>
        <w:div w:id="1202938322">
          <w:marLeft w:val="480"/>
          <w:marRight w:val="0"/>
          <w:marTop w:val="0"/>
          <w:marBottom w:val="0"/>
          <w:divBdr>
            <w:top w:val="none" w:sz="0" w:space="0" w:color="auto"/>
            <w:left w:val="none" w:sz="0" w:space="0" w:color="auto"/>
            <w:bottom w:val="none" w:sz="0" w:space="0" w:color="auto"/>
            <w:right w:val="none" w:sz="0" w:space="0" w:color="auto"/>
          </w:divBdr>
        </w:div>
      </w:divsChild>
    </w:div>
    <w:div w:id="1311130546">
      <w:bodyDiv w:val="1"/>
      <w:marLeft w:val="0"/>
      <w:marRight w:val="0"/>
      <w:marTop w:val="0"/>
      <w:marBottom w:val="0"/>
      <w:divBdr>
        <w:top w:val="none" w:sz="0" w:space="0" w:color="auto"/>
        <w:left w:val="none" w:sz="0" w:space="0" w:color="auto"/>
        <w:bottom w:val="none" w:sz="0" w:space="0" w:color="auto"/>
        <w:right w:val="none" w:sz="0" w:space="0" w:color="auto"/>
      </w:divBdr>
    </w:div>
    <w:div w:id="1312251867">
      <w:bodyDiv w:val="1"/>
      <w:marLeft w:val="0"/>
      <w:marRight w:val="0"/>
      <w:marTop w:val="0"/>
      <w:marBottom w:val="0"/>
      <w:divBdr>
        <w:top w:val="none" w:sz="0" w:space="0" w:color="auto"/>
        <w:left w:val="none" w:sz="0" w:space="0" w:color="auto"/>
        <w:bottom w:val="none" w:sz="0" w:space="0" w:color="auto"/>
        <w:right w:val="none" w:sz="0" w:space="0" w:color="auto"/>
      </w:divBdr>
    </w:div>
    <w:div w:id="1312709539">
      <w:bodyDiv w:val="1"/>
      <w:marLeft w:val="0"/>
      <w:marRight w:val="0"/>
      <w:marTop w:val="0"/>
      <w:marBottom w:val="0"/>
      <w:divBdr>
        <w:top w:val="none" w:sz="0" w:space="0" w:color="auto"/>
        <w:left w:val="none" w:sz="0" w:space="0" w:color="auto"/>
        <w:bottom w:val="none" w:sz="0" w:space="0" w:color="auto"/>
        <w:right w:val="none" w:sz="0" w:space="0" w:color="auto"/>
      </w:divBdr>
    </w:div>
    <w:div w:id="1312826547">
      <w:bodyDiv w:val="1"/>
      <w:marLeft w:val="0"/>
      <w:marRight w:val="0"/>
      <w:marTop w:val="0"/>
      <w:marBottom w:val="0"/>
      <w:divBdr>
        <w:top w:val="none" w:sz="0" w:space="0" w:color="auto"/>
        <w:left w:val="none" w:sz="0" w:space="0" w:color="auto"/>
        <w:bottom w:val="none" w:sz="0" w:space="0" w:color="auto"/>
        <w:right w:val="none" w:sz="0" w:space="0" w:color="auto"/>
      </w:divBdr>
    </w:div>
    <w:div w:id="1316564093">
      <w:bodyDiv w:val="1"/>
      <w:marLeft w:val="0"/>
      <w:marRight w:val="0"/>
      <w:marTop w:val="0"/>
      <w:marBottom w:val="0"/>
      <w:divBdr>
        <w:top w:val="none" w:sz="0" w:space="0" w:color="auto"/>
        <w:left w:val="none" w:sz="0" w:space="0" w:color="auto"/>
        <w:bottom w:val="none" w:sz="0" w:space="0" w:color="auto"/>
        <w:right w:val="none" w:sz="0" w:space="0" w:color="auto"/>
      </w:divBdr>
    </w:div>
    <w:div w:id="1319504580">
      <w:bodyDiv w:val="1"/>
      <w:marLeft w:val="0"/>
      <w:marRight w:val="0"/>
      <w:marTop w:val="0"/>
      <w:marBottom w:val="0"/>
      <w:divBdr>
        <w:top w:val="none" w:sz="0" w:space="0" w:color="auto"/>
        <w:left w:val="none" w:sz="0" w:space="0" w:color="auto"/>
        <w:bottom w:val="none" w:sz="0" w:space="0" w:color="auto"/>
        <w:right w:val="none" w:sz="0" w:space="0" w:color="auto"/>
      </w:divBdr>
      <w:divsChild>
        <w:div w:id="38944330">
          <w:marLeft w:val="480"/>
          <w:marRight w:val="0"/>
          <w:marTop w:val="0"/>
          <w:marBottom w:val="0"/>
          <w:divBdr>
            <w:top w:val="none" w:sz="0" w:space="0" w:color="auto"/>
            <w:left w:val="none" w:sz="0" w:space="0" w:color="auto"/>
            <w:bottom w:val="none" w:sz="0" w:space="0" w:color="auto"/>
            <w:right w:val="none" w:sz="0" w:space="0" w:color="auto"/>
          </w:divBdr>
        </w:div>
        <w:div w:id="841362426">
          <w:marLeft w:val="480"/>
          <w:marRight w:val="0"/>
          <w:marTop w:val="0"/>
          <w:marBottom w:val="0"/>
          <w:divBdr>
            <w:top w:val="none" w:sz="0" w:space="0" w:color="auto"/>
            <w:left w:val="none" w:sz="0" w:space="0" w:color="auto"/>
            <w:bottom w:val="none" w:sz="0" w:space="0" w:color="auto"/>
            <w:right w:val="none" w:sz="0" w:space="0" w:color="auto"/>
          </w:divBdr>
        </w:div>
        <w:div w:id="586227270">
          <w:marLeft w:val="480"/>
          <w:marRight w:val="0"/>
          <w:marTop w:val="0"/>
          <w:marBottom w:val="0"/>
          <w:divBdr>
            <w:top w:val="none" w:sz="0" w:space="0" w:color="auto"/>
            <w:left w:val="none" w:sz="0" w:space="0" w:color="auto"/>
            <w:bottom w:val="none" w:sz="0" w:space="0" w:color="auto"/>
            <w:right w:val="none" w:sz="0" w:space="0" w:color="auto"/>
          </w:divBdr>
        </w:div>
        <w:div w:id="2113619730">
          <w:marLeft w:val="480"/>
          <w:marRight w:val="0"/>
          <w:marTop w:val="0"/>
          <w:marBottom w:val="0"/>
          <w:divBdr>
            <w:top w:val="none" w:sz="0" w:space="0" w:color="auto"/>
            <w:left w:val="none" w:sz="0" w:space="0" w:color="auto"/>
            <w:bottom w:val="none" w:sz="0" w:space="0" w:color="auto"/>
            <w:right w:val="none" w:sz="0" w:space="0" w:color="auto"/>
          </w:divBdr>
        </w:div>
        <w:div w:id="147406141">
          <w:marLeft w:val="480"/>
          <w:marRight w:val="0"/>
          <w:marTop w:val="0"/>
          <w:marBottom w:val="0"/>
          <w:divBdr>
            <w:top w:val="none" w:sz="0" w:space="0" w:color="auto"/>
            <w:left w:val="none" w:sz="0" w:space="0" w:color="auto"/>
            <w:bottom w:val="none" w:sz="0" w:space="0" w:color="auto"/>
            <w:right w:val="none" w:sz="0" w:space="0" w:color="auto"/>
          </w:divBdr>
        </w:div>
        <w:div w:id="1920552077">
          <w:marLeft w:val="480"/>
          <w:marRight w:val="0"/>
          <w:marTop w:val="0"/>
          <w:marBottom w:val="0"/>
          <w:divBdr>
            <w:top w:val="none" w:sz="0" w:space="0" w:color="auto"/>
            <w:left w:val="none" w:sz="0" w:space="0" w:color="auto"/>
            <w:bottom w:val="none" w:sz="0" w:space="0" w:color="auto"/>
            <w:right w:val="none" w:sz="0" w:space="0" w:color="auto"/>
          </w:divBdr>
        </w:div>
        <w:div w:id="1470705363">
          <w:marLeft w:val="480"/>
          <w:marRight w:val="0"/>
          <w:marTop w:val="0"/>
          <w:marBottom w:val="0"/>
          <w:divBdr>
            <w:top w:val="none" w:sz="0" w:space="0" w:color="auto"/>
            <w:left w:val="none" w:sz="0" w:space="0" w:color="auto"/>
            <w:bottom w:val="none" w:sz="0" w:space="0" w:color="auto"/>
            <w:right w:val="none" w:sz="0" w:space="0" w:color="auto"/>
          </w:divBdr>
        </w:div>
        <w:div w:id="1817646094">
          <w:marLeft w:val="480"/>
          <w:marRight w:val="0"/>
          <w:marTop w:val="0"/>
          <w:marBottom w:val="0"/>
          <w:divBdr>
            <w:top w:val="none" w:sz="0" w:space="0" w:color="auto"/>
            <w:left w:val="none" w:sz="0" w:space="0" w:color="auto"/>
            <w:bottom w:val="none" w:sz="0" w:space="0" w:color="auto"/>
            <w:right w:val="none" w:sz="0" w:space="0" w:color="auto"/>
          </w:divBdr>
        </w:div>
        <w:div w:id="2100708958">
          <w:marLeft w:val="480"/>
          <w:marRight w:val="0"/>
          <w:marTop w:val="0"/>
          <w:marBottom w:val="0"/>
          <w:divBdr>
            <w:top w:val="none" w:sz="0" w:space="0" w:color="auto"/>
            <w:left w:val="none" w:sz="0" w:space="0" w:color="auto"/>
            <w:bottom w:val="none" w:sz="0" w:space="0" w:color="auto"/>
            <w:right w:val="none" w:sz="0" w:space="0" w:color="auto"/>
          </w:divBdr>
        </w:div>
        <w:div w:id="603149830">
          <w:marLeft w:val="480"/>
          <w:marRight w:val="0"/>
          <w:marTop w:val="0"/>
          <w:marBottom w:val="0"/>
          <w:divBdr>
            <w:top w:val="none" w:sz="0" w:space="0" w:color="auto"/>
            <w:left w:val="none" w:sz="0" w:space="0" w:color="auto"/>
            <w:bottom w:val="none" w:sz="0" w:space="0" w:color="auto"/>
            <w:right w:val="none" w:sz="0" w:space="0" w:color="auto"/>
          </w:divBdr>
        </w:div>
        <w:div w:id="1476801468">
          <w:marLeft w:val="480"/>
          <w:marRight w:val="0"/>
          <w:marTop w:val="0"/>
          <w:marBottom w:val="0"/>
          <w:divBdr>
            <w:top w:val="none" w:sz="0" w:space="0" w:color="auto"/>
            <w:left w:val="none" w:sz="0" w:space="0" w:color="auto"/>
            <w:bottom w:val="none" w:sz="0" w:space="0" w:color="auto"/>
            <w:right w:val="none" w:sz="0" w:space="0" w:color="auto"/>
          </w:divBdr>
        </w:div>
        <w:div w:id="1210457230">
          <w:marLeft w:val="480"/>
          <w:marRight w:val="0"/>
          <w:marTop w:val="0"/>
          <w:marBottom w:val="0"/>
          <w:divBdr>
            <w:top w:val="none" w:sz="0" w:space="0" w:color="auto"/>
            <w:left w:val="none" w:sz="0" w:space="0" w:color="auto"/>
            <w:bottom w:val="none" w:sz="0" w:space="0" w:color="auto"/>
            <w:right w:val="none" w:sz="0" w:space="0" w:color="auto"/>
          </w:divBdr>
        </w:div>
        <w:div w:id="2059236150">
          <w:marLeft w:val="480"/>
          <w:marRight w:val="0"/>
          <w:marTop w:val="0"/>
          <w:marBottom w:val="0"/>
          <w:divBdr>
            <w:top w:val="none" w:sz="0" w:space="0" w:color="auto"/>
            <w:left w:val="none" w:sz="0" w:space="0" w:color="auto"/>
            <w:bottom w:val="none" w:sz="0" w:space="0" w:color="auto"/>
            <w:right w:val="none" w:sz="0" w:space="0" w:color="auto"/>
          </w:divBdr>
        </w:div>
        <w:div w:id="386685723">
          <w:marLeft w:val="480"/>
          <w:marRight w:val="0"/>
          <w:marTop w:val="0"/>
          <w:marBottom w:val="0"/>
          <w:divBdr>
            <w:top w:val="none" w:sz="0" w:space="0" w:color="auto"/>
            <w:left w:val="none" w:sz="0" w:space="0" w:color="auto"/>
            <w:bottom w:val="none" w:sz="0" w:space="0" w:color="auto"/>
            <w:right w:val="none" w:sz="0" w:space="0" w:color="auto"/>
          </w:divBdr>
        </w:div>
        <w:div w:id="1091046463">
          <w:marLeft w:val="480"/>
          <w:marRight w:val="0"/>
          <w:marTop w:val="0"/>
          <w:marBottom w:val="0"/>
          <w:divBdr>
            <w:top w:val="none" w:sz="0" w:space="0" w:color="auto"/>
            <w:left w:val="none" w:sz="0" w:space="0" w:color="auto"/>
            <w:bottom w:val="none" w:sz="0" w:space="0" w:color="auto"/>
            <w:right w:val="none" w:sz="0" w:space="0" w:color="auto"/>
          </w:divBdr>
        </w:div>
        <w:div w:id="1675257856">
          <w:marLeft w:val="480"/>
          <w:marRight w:val="0"/>
          <w:marTop w:val="0"/>
          <w:marBottom w:val="0"/>
          <w:divBdr>
            <w:top w:val="none" w:sz="0" w:space="0" w:color="auto"/>
            <w:left w:val="none" w:sz="0" w:space="0" w:color="auto"/>
            <w:bottom w:val="none" w:sz="0" w:space="0" w:color="auto"/>
            <w:right w:val="none" w:sz="0" w:space="0" w:color="auto"/>
          </w:divBdr>
        </w:div>
        <w:div w:id="1633057638">
          <w:marLeft w:val="480"/>
          <w:marRight w:val="0"/>
          <w:marTop w:val="0"/>
          <w:marBottom w:val="0"/>
          <w:divBdr>
            <w:top w:val="none" w:sz="0" w:space="0" w:color="auto"/>
            <w:left w:val="none" w:sz="0" w:space="0" w:color="auto"/>
            <w:bottom w:val="none" w:sz="0" w:space="0" w:color="auto"/>
            <w:right w:val="none" w:sz="0" w:space="0" w:color="auto"/>
          </w:divBdr>
        </w:div>
        <w:div w:id="362755044">
          <w:marLeft w:val="480"/>
          <w:marRight w:val="0"/>
          <w:marTop w:val="0"/>
          <w:marBottom w:val="0"/>
          <w:divBdr>
            <w:top w:val="none" w:sz="0" w:space="0" w:color="auto"/>
            <w:left w:val="none" w:sz="0" w:space="0" w:color="auto"/>
            <w:bottom w:val="none" w:sz="0" w:space="0" w:color="auto"/>
            <w:right w:val="none" w:sz="0" w:space="0" w:color="auto"/>
          </w:divBdr>
        </w:div>
        <w:div w:id="1176308921">
          <w:marLeft w:val="480"/>
          <w:marRight w:val="0"/>
          <w:marTop w:val="0"/>
          <w:marBottom w:val="0"/>
          <w:divBdr>
            <w:top w:val="none" w:sz="0" w:space="0" w:color="auto"/>
            <w:left w:val="none" w:sz="0" w:space="0" w:color="auto"/>
            <w:bottom w:val="none" w:sz="0" w:space="0" w:color="auto"/>
            <w:right w:val="none" w:sz="0" w:space="0" w:color="auto"/>
          </w:divBdr>
        </w:div>
        <w:div w:id="308293596">
          <w:marLeft w:val="480"/>
          <w:marRight w:val="0"/>
          <w:marTop w:val="0"/>
          <w:marBottom w:val="0"/>
          <w:divBdr>
            <w:top w:val="none" w:sz="0" w:space="0" w:color="auto"/>
            <w:left w:val="none" w:sz="0" w:space="0" w:color="auto"/>
            <w:bottom w:val="none" w:sz="0" w:space="0" w:color="auto"/>
            <w:right w:val="none" w:sz="0" w:space="0" w:color="auto"/>
          </w:divBdr>
        </w:div>
        <w:div w:id="350956225">
          <w:marLeft w:val="480"/>
          <w:marRight w:val="0"/>
          <w:marTop w:val="0"/>
          <w:marBottom w:val="0"/>
          <w:divBdr>
            <w:top w:val="none" w:sz="0" w:space="0" w:color="auto"/>
            <w:left w:val="none" w:sz="0" w:space="0" w:color="auto"/>
            <w:bottom w:val="none" w:sz="0" w:space="0" w:color="auto"/>
            <w:right w:val="none" w:sz="0" w:space="0" w:color="auto"/>
          </w:divBdr>
        </w:div>
        <w:div w:id="1239444462">
          <w:marLeft w:val="480"/>
          <w:marRight w:val="0"/>
          <w:marTop w:val="0"/>
          <w:marBottom w:val="0"/>
          <w:divBdr>
            <w:top w:val="none" w:sz="0" w:space="0" w:color="auto"/>
            <w:left w:val="none" w:sz="0" w:space="0" w:color="auto"/>
            <w:bottom w:val="none" w:sz="0" w:space="0" w:color="auto"/>
            <w:right w:val="none" w:sz="0" w:space="0" w:color="auto"/>
          </w:divBdr>
        </w:div>
        <w:div w:id="757093019">
          <w:marLeft w:val="480"/>
          <w:marRight w:val="0"/>
          <w:marTop w:val="0"/>
          <w:marBottom w:val="0"/>
          <w:divBdr>
            <w:top w:val="none" w:sz="0" w:space="0" w:color="auto"/>
            <w:left w:val="none" w:sz="0" w:space="0" w:color="auto"/>
            <w:bottom w:val="none" w:sz="0" w:space="0" w:color="auto"/>
            <w:right w:val="none" w:sz="0" w:space="0" w:color="auto"/>
          </w:divBdr>
        </w:div>
        <w:div w:id="569341259">
          <w:marLeft w:val="480"/>
          <w:marRight w:val="0"/>
          <w:marTop w:val="0"/>
          <w:marBottom w:val="0"/>
          <w:divBdr>
            <w:top w:val="none" w:sz="0" w:space="0" w:color="auto"/>
            <w:left w:val="none" w:sz="0" w:space="0" w:color="auto"/>
            <w:bottom w:val="none" w:sz="0" w:space="0" w:color="auto"/>
            <w:right w:val="none" w:sz="0" w:space="0" w:color="auto"/>
          </w:divBdr>
        </w:div>
        <w:div w:id="1657875753">
          <w:marLeft w:val="480"/>
          <w:marRight w:val="0"/>
          <w:marTop w:val="0"/>
          <w:marBottom w:val="0"/>
          <w:divBdr>
            <w:top w:val="none" w:sz="0" w:space="0" w:color="auto"/>
            <w:left w:val="none" w:sz="0" w:space="0" w:color="auto"/>
            <w:bottom w:val="none" w:sz="0" w:space="0" w:color="auto"/>
            <w:right w:val="none" w:sz="0" w:space="0" w:color="auto"/>
          </w:divBdr>
        </w:div>
        <w:div w:id="430973496">
          <w:marLeft w:val="480"/>
          <w:marRight w:val="0"/>
          <w:marTop w:val="0"/>
          <w:marBottom w:val="0"/>
          <w:divBdr>
            <w:top w:val="none" w:sz="0" w:space="0" w:color="auto"/>
            <w:left w:val="none" w:sz="0" w:space="0" w:color="auto"/>
            <w:bottom w:val="none" w:sz="0" w:space="0" w:color="auto"/>
            <w:right w:val="none" w:sz="0" w:space="0" w:color="auto"/>
          </w:divBdr>
        </w:div>
        <w:div w:id="1485901355">
          <w:marLeft w:val="480"/>
          <w:marRight w:val="0"/>
          <w:marTop w:val="0"/>
          <w:marBottom w:val="0"/>
          <w:divBdr>
            <w:top w:val="none" w:sz="0" w:space="0" w:color="auto"/>
            <w:left w:val="none" w:sz="0" w:space="0" w:color="auto"/>
            <w:bottom w:val="none" w:sz="0" w:space="0" w:color="auto"/>
            <w:right w:val="none" w:sz="0" w:space="0" w:color="auto"/>
          </w:divBdr>
        </w:div>
        <w:div w:id="259682928">
          <w:marLeft w:val="480"/>
          <w:marRight w:val="0"/>
          <w:marTop w:val="0"/>
          <w:marBottom w:val="0"/>
          <w:divBdr>
            <w:top w:val="none" w:sz="0" w:space="0" w:color="auto"/>
            <w:left w:val="none" w:sz="0" w:space="0" w:color="auto"/>
            <w:bottom w:val="none" w:sz="0" w:space="0" w:color="auto"/>
            <w:right w:val="none" w:sz="0" w:space="0" w:color="auto"/>
          </w:divBdr>
        </w:div>
        <w:div w:id="1636329301">
          <w:marLeft w:val="480"/>
          <w:marRight w:val="0"/>
          <w:marTop w:val="0"/>
          <w:marBottom w:val="0"/>
          <w:divBdr>
            <w:top w:val="none" w:sz="0" w:space="0" w:color="auto"/>
            <w:left w:val="none" w:sz="0" w:space="0" w:color="auto"/>
            <w:bottom w:val="none" w:sz="0" w:space="0" w:color="auto"/>
            <w:right w:val="none" w:sz="0" w:space="0" w:color="auto"/>
          </w:divBdr>
        </w:div>
      </w:divsChild>
    </w:div>
    <w:div w:id="1325351738">
      <w:bodyDiv w:val="1"/>
      <w:marLeft w:val="0"/>
      <w:marRight w:val="0"/>
      <w:marTop w:val="0"/>
      <w:marBottom w:val="0"/>
      <w:divBdr>
        <w:top w:val="none" w:sz="0" w:space="0" w:color="auto"/>
        <w:left w:val="none" w:sz="0" w:space="0" w:color="auto"/>
        <w:bottom w:val="none" w:sz="0" w:space="0" w:color="auto"/>
        <w:right w:val="none" w:sz="0" w:space="0" w:color="auto"/>
      </w:divBdr>
    </w:div>
    <w:div w:id="1329677358">
      <w:bodyDiv w:val="1"/>
      <w:marLeft w:val="0"/>
      <w:marRight w:val="0"/>
      <w:marTop w:val="0"/>
      <w:marBottom w:val="0"/>
      <w:divBdr>
        <w:top w:val="none" w:sz="0" w:space="0" w:color="auto"/>
        <w:left w:val="none" w:sz="0" w:space="0" w:color="auto"/>
        <w:bottom w:val="none" w:sz="0" w:space="0" w:color="auto"/>
        <w:right w:val="none" w:sz="0" w:space="0" w:color="auto"/>
      </w:divBdr>
    </w:div>
    <w:div w:id="1341807948">
      <w:bodyDiv w:val="1"/>
      <w:marLeft w:val="0"/>
      <w:marRight w:val="0"/>
      <w:marTop w:val="0"/>
      <w:marBottom w:val="0"/>
      <w:divBdr>
        <w:top w:val="none" w:sz="0" w:space="0" w:color="auto"/>
        <w:left w:val="none" w:sz="0" w:space="0" w:color="auto"/>
        <w:bottom w:val="none" w:sz="0" w:space="0" w:color="auto"/>
        <w:right w:val="none" w:sz="0" w:space="0" w:color="auto"/>
      </w:divBdr>
    </w:div>
    <w:div w:id="1346590179">
      <w:bodyDiv w:val="1"/>
      <w:marLeft w:val="0"/>
      <w:marRight w:val="0"/>
      <w:marTop w:val="0"/>
      <w:marBottom w:val="0"/>
      <w:divBdr>
        <w:top w:val="none" w:sz="0" w:space="0" w:color="auto"/>
        <w:left w:val="none" w:sz="0" w:space="0" w:color="auto"/>
        <w:bottom w:val="none" w:sz="0" w:space="0" w:color="auto"/>
        <w:right w:val="none" w:sz="0" w:space="0" w:color="auto"/>
      </w:divBdr>
    </w:div>
    <w:div w:id="1347557076">
      <w:bodyDiv w:val="1"/>
      <w:marLeft w:val="0"/>
      <w:marRight w:val="0"/>
      <w:marTop w:val="0"/>
      <w:marBottom w:val="0"/>
      <w:divBdr>
        <w:top w:val="none" w:sz="0" w:space="0" w:color="auto"/>
        <w:left w:val="none" w:sz="0" w:space="0" w:color="auto"/>
        <w:bottom w:val="none" w:sz="0" w:space="0" w:color="auto"/>
        <w:right w:val="none" w:sz="0" w:space="0" w:color="auto"/>
      </w:divBdr>
    </w:div>
    <w:div w:id="1348367426">
      <w:bodyDiv w:val="1"/>
      <w:marLeft w:val="0"/>
      <w:marRight w:val="0"/>
      <w:marTop w:val="0"/>
      <w:marBottom w:val="0"/>
      <w:divBdr>
        <w:top w:val="none" w:sz="0" w:space="0" w:color="auto"/>
        <w:left w:val="none" w:sz="0" w:space="0" w:color="auto"/>
        <w:bottom w:val="none" w:sz="0" w:space="0" w:color="auto"/>
        <w:right w:val="none" w:sz="0" w:space="0" w:color="auto"/>
      </w:divBdr>
    </w:div>
    <w:div w:id="1350328406">
      <w:bodyDiv w:val="1"/>
      <w:marLeft w:val="0"/>
      <w:marRight w:val="0"/>
      <w:marTop w:val="0"/>
      <w:marBottom w:val="0"/>
      <w:divBdr>
        <w:top w:val="none" w:sz="0" w:space="0" w:color="auto"/>
        <w:left w:val="none" w:sz="0" w:space="0" w:color="auto"/>
        <w:bottom w:val="none" w:sz="0" w:space="0" w:color="auto"/>
        <w:right w:val="none" w:sz="0" w:space="0" w:color="auto"/>
      </w:divBdr>
    </w:div>
    <w:div w:id="1350839148">
      <w:bodyDiv w:val="1"/>
      <w:marLeft w:val="0"/>
      <w:marRight w:val="0"/>
      <w:marTop w:val="0"/>
      <w:marBottom w:val="0"/>
      <w:divBdr>
        <w:top w:val="none" w:sz="0" w:space="0" w:color="auto"/>
        <w:left w:val="none" w:sz="0" w:space="0" w:color="auto"/>
        <w:bottom w:val="none" w:sz="0" w:space="0" w:color="auto"/>
        <w:right w:val="none" w:sz="0" w:space="0" w:color="auto"/>
      </w:divBdr>
    </w:div>
    <w:div w:id="1353456581">
      <w:bodyDiv w:val="1"/>
      <w:marLeft w:val="0"/>
      <w:marRight w:val="0"/>
      <w:marTop w:val="0"/>
      <w:marBottom w:val="0"/>
      <w:divBdr>
        <w:top w:val="none" w:sz="0" w:space="0" w:color="auto"/>
        <w:left w:val="none" w:sz="0" w:space="0" w:color="auto"/>
        <w:bottom w:val="none" w:sz="0" w:space="0" w:color="auto"/>
        <w:right w:val="none" w:sz="0" w:space="0" w:color="auto"/>
      </w:divBdr>
    </w:div>
    <w:div w:id="1357777308">
      <w:bodyDiv w:val="1"/>
      <w:marLeft w:val="0"/>
      <w:marRight w:val="0"/>
      <w:marTop w:val="0"/>
      <w:marBottom w:val="0"/>
      <w:divBdr>
        <w:top w:val="none" w:sz="0" w:space="0" w:color="auto"/>
        <w:left w:val="none" w:sz="0" w:space="0" w:color="auto"/>
        <w:bottom w:val="none" w:sz="0" w:space="0" w:color="auto"/>
        <w:right w:val="none" w:sz="0" w:space="0" w:color="auto"/>
      </w:divBdr>
    </w:div>
    <w:div w:id="1362436336">
      <w:bodyDiv w:val="1"/>
      <w:marLeft w:val="0"/>
      <w:marRight w:val="0"/>
      <w:marTop w:val="0"/>
      <w:marBottom w:val="0"/>
      <w:divBdr>
        <w:top w:val="none" w:sz="0" w:space="0" w:color="auto"/>
        <w:left w:val="none" w:sz="0" w:space="0" w:color="auto"/>
        <w:bottom w:val="none" w:sz="0" w:space="0" w:color="auto"/>
        <w:right w:val="none" w:sz="0" w:space="0" w:color="auto"/>
      </w:divBdr>
    </w:div>
    <w:div w:id="1363242751">
      <w:bodyDiv w:val="1"/>
      <w:marLeft w:val="0"/>
      <w:marRight w:val="0"/>
      <w:marTop w:val="0"/>
      <w:marBottom w:val="0"/>
      <w:divBdr>
        <w:top w:val="none" w:sz="0" w:space="0" w:color="auto"/>
        <w:left w:val="none" w:sz="0" w:space="0" w:color="auto"/>
        <w:bottom w:val="none" w:sz="0" w:space="0" w:color="auto"/>
        <w:right w:val="none" w:sz="0" w:space="0" w:color="auto"/>
      </w:divBdr>
      <w:divsChild>
        <w:div w:id="1821841651">
          <w:marLeft w:val="480"/>
          <w:marRight w:val="0"/>
          <w:marTop w:val="0"/>
          <w:marBottom w:val="0"/>
          <w:divBdr>
            <w:top w:val="none" w:sz="0" w:space="0" w:color="auto"/>
            <w:left w:val="none" w:sz="0" w:space="0" w:color="auto"/>
            <w:bottom w:val="none" w:sz="0" w:space="0" w:color="auto"/>
            <w:right w:val="none" w:sz="0" w:space="0" w:color="auto"/>
          </w:divBdr>
        </w:div>
        <w:div w:id="731276089">
          <w:marLeft w:val="480"/>
          <w:marRight w:val="0"/>
          <w:marTop w:val="0"/>
          <w:marBottom w:val="0"/>
          <w:divBdr>
            <w:top w:val="none" w:sz="0" w:space="0" w:color="auto"/>
            <w:left w:val="none" w:sz="0" w:space="0" w:color="auto"/>
            <w:bottom w:val="none" w:sz="0" w:space="0" w:color="auto"/>
            <w:right w:val="none" w:sz="0" w:space="0" w:color="auto"/>
          </w:divBdr>
        </w:div>
        <w:div w:id="793526779">
          <w:marLeft w:val="480"/>
          <w:marRight w:val="0"/>
          <w:marTop w:val="0"/>
          <w:marBottom w:val="0"/>
          <w:divBdr>
            <w:top w:val="none" w:sz="0" w:space="0" w:color="auto"/>
            <w:left w:val="none" w:sz="0" w:space="0" w:color="auto"/>
            <w:bottom w:val="none" w:sz="0" w:space="0" w:color="auto"/>
            <w:right w:val="none" w:sz="0" w:space="0" w:color="auto"/>
          </w:divBdr>
        </w:div>
        <w:div w:id="1504078912">
          <w:marLeft w:val="480"/>
          <w:marRight w:val="0"/>
          <w:marTop w:val="0"/>
          <w:marBottom w:val="0"/>
          <w:divBdr>
            <w:top w:val="none" w:sz="0" w:space="0" w:color="auto"/>
            <w:left w:val="none" w:sz="0" w:space="0" w:color="auto"/>
            <w:bottom w:val="none" w:sz="0" w:space="0" w:color="auto"/>
            <w:right w:val="none" w:sz="0" w:space="0" w:color="auto"/>
          </w:divBdr>
        </w:div>
        <w:div w:id="1839685264">
          <w:marLeft w:val="480"/>
          <w:marRight w:val="0"/>
          <w:marTop w:val="0"/>
          <w:marBottom w:val="0"/>
          <w:divBdr>
            <w:top w:val="none" w:sz="0" w:space="0" w:color="auto"/>
            <w:left w:val="none" w:sz="0" w:space="0" w:color="auto"/>
            <w:bottom w:val="none" w:sz="0" w:space="0" w:color="auto"/>
            <w:right w:val="none" w:sz="0" w:space="0" w:color="auto"/>
          </w:divBdr>
        </w:div>
        <w:div w:id="1603108710">
          <w:marLeft w:val="480"/>
          <w:marRight w:val="0"/>
          <w:marTop w:val="0"/>
          <w:marBottom w:val="0"/>
          <w:divBdr>
            <w:top w:val="none" w:sz="0" w:space="0" w:color="auto"/>
            <w:left w:val="none" w:sz="0" w:space="0" w:color="auto"/>
            <w:bottom w:val="none" w:sz="0" w:space="0" w:color="auto"/>
            <w:right w:val="none" w:sz="0" w:space="0" w:color="auto"/>
          </w:divBdr>
        </w:div>
        <w:div w:id="171996954">
          <w:marLeft w:val="480"/>
          <w:marRight w:val="0"/>
          <w:marTop w:val="0"/>
          <w:marBottom w:val="0"/>
          <w:divBdr>
            <w:top w:val="none" w:sz="0" w:space="0" w:color="auto"/>
            <w:left w:val="none" w:sz="0" w:space="0" w:color="auto"/>
            <w:bottom w:val="none" w:sz="0" w:space="0" w:color="auto"/>
            <w:right w:val="none" w:sz="0" w:space="0" w:color="auto"/>
          </w:divBdr>
        </w:div>
        <w:div w:id="1076197916">
          <w:marLeft w:val="480"/>
          <w:marRight w:val="0"/>
          <w:marTop w:val="0"/>
          <w:marBottom w:val="0"/>
          <w:divBdr>
            <w:top w:val="none" w:sz="0" w:space="0" w:color="auto"/>
            <w:left w:val="none" w:sz="0" w:space="0" w:color="auto"/>
            <w:bottom w:val="none" w:sz="0" w:space="0" w:color="auto"/>
            <w:right w:val="none" w:sz="0" w:space="0" w:color="auto"/>
          </w:divBdr>
        </w:div>
        <w:div w:id="795022537">
          <w:marLeft w:val="480"/>
          <w:marRight w:val="0"/>
          <w:marTop w:val="0"/>
          <w:marBottom w:val="0"/>
          <w:divBdr>
            <w:top w:val="none" w:sz="0" w:space="0" w:color="auto"/>
            <w:left w:val="none" w:sz="0" w:space="0" w:color="auto"/>
            <w:bottom w:val="none" w:sz="0" w:space="0" w:color="auto"/>
            <w:right w:val="none" w:sz="0" w:space="0" w:color="auto"/>
          </w:divBdr>
        </w:div>
        <w:div w:id="1996254188">
          <w:marLeft w:val="480"/>
          <w:marRight w:val="0"/>
          <w:marTop w:val="0"/>
          <w:marBottom w:val="0"/>
          <w:divBdr>
            <w:top w:val="none" w:sz="0" w:space="0" w:color="auto"/>
            <w:left w:val="none" w:sz="0" w:space="0" w:color="auto"/>
            <w:bottom w:val="none" w:sz="0" w:space="0" w:color="auto"/>
            <w:right w:val="none" w:sz="0" w:space="0" w:color="auto"/>
          </w:divBdr>
        </w:div>
        <w:div w:id="1514102108">
          <w:marLeft w:val="480"/>
          <w:marRight w:val="0"/>
          <w:marTop w:val="0"/>
          <w:marBottom w:val="0"/>
          <w:divBdr>
            <w:top w:val="none" w:sz="0" w:space="0" w:color="auto"/>
            <w:left w:val="none" w:sz="0" w:space="0" w:color="auto"/>
            <w:bottom w:val="none" w:sz="0" w:space="0" w:color="auto"/>
            <w:right w:val="none" w:sz="0" w:space="0" w:color="auto"/>
          </w:divBdr>
        </w:div>
        <w:div w:id="809447173">
          <w:marLeft w:val="480"/>
          <w:marRight w:val="0"/>
          <w:marTop w:val="0"/>
          <w:marBottom w:val="0"/>
          <w:divBdr>
            <w:top w:val="none" w:sz="0" w:space="0" w:color="auto"/>
            <w:left w:val="none" w:sz="0" w:space="0" w:color="auto"/>
            <w:bottom w:val="none" w:sz="0" w:space="0" w:color="auto"/>
            <w:right w:val="none" w:sz="0" w:space="0" w:color="auto"/>
          </w:divBdr>
        </w:div>
        <w:div w:id="1993102055">
          <w:marLeft w:val="480"/>
          <w:marRight w:val="0"/>
          <w:marTop w:val="0"/>
          <w:marBottom w:val="0"/>
          <w:divBdr>
            <w:top w:val="none" w:sz="0" w:space="0" w:color="auto"/>
            <w:left w:val="none" w:sz="0" w:space="0" w:color="auto"/>
            <w:bottom w:val="none" w:sz="0" w:space="0" w:color="auto"/>
            <w:right w:val="none" w:sz="0" w:space="0" w:color="auto"/>
          </w:divBdr>
        </w:div>
        <w:div w:id="2123109080">
          <w:marLeft w:val="480"/>
          <w:marRight w:val="0"/>
          <w:marTop w:val="0"/>
          <w:marBottom w:val="0"/>
          <w:divBdr>
            <w:top w:val="none" w:sz="0" w:space="0" w:color="auto"/>
            <w:left w:val="none" w:sz="0" w:space="0" w:color="auto"/>
            <w:bottom w:val="none" w:sz="0" w:space="0" w:color="auto"/>
            <w:right w:val="none" w:sz="0" w:space="0" w:color="auto"/>
          </w:divBdr>
        </w:div>
        <w:div w:id="2025016120">
          <w:marLeft w:val="480"/>
          <w:marRight w:val="0"/>
          <w:marTop w:val="0"/>
          <w:marBottom w:val="0"/>
          <w:divBdr>
            <w:top w:val="none" w:sz="0" w:space="0" w:color="auto"/>
            <w:left w:val="none" w:sz="0" w:space="0" w:color="auto"/>
            <w:bottom w:val="none" w:sz="0" w:space="0" w:color="auto"/>
            <w:right w:val="none" w:sz="0" w:space="0" w:color="auto"/>
          </w:divBdr>
        </w:div>
        <w:div w:id="1052727210">
          <w:marLeft w:val="480"/>
          <w:marRight w:val="0"/>
          <w:marTop w:val="0"/>
          <w:marBottom w:val="0"/>
          <w:divBdr>
            <w:top w:val="none" w:sz="0" w:space="0" w:color="auto"/>
            <w:left w:val="none" w:sz="0" w:space="0" w:color="auto"/>
            <w:bottom w:val="none" w:sz="0" w:space="0" w:color="auto"/>
            <w:right w:val="none" w:sz="0" w:space="0" w:color="auto"/>
          </w:divBdr>
        </w:div>
        <w:div w:id="948973730">
          <w:marLeft w:val="480"/>
          <w:marRight w:val="0"/>
          <w:marTop w:val="0"/>
          <w:marBottom w:val="0"/>
          <w:divBdr>
            <w:top w:val="none" w:sz="0" w:space="0" w:color="auto"/>
            <w:left w:val="none" w:sz="0" w:space="0" w:color="auto"/>
            <w:bottom w:val="none" w:sz="0" w:space="0" w:color="auto"/>
            <w:right w:val="none" w:sz="0" w:space="0" w:color="auto"/>
          </w:divBdr>
        </w:div>
        <w:div w:id="1084910772">
          <w:marLeft w:val="480"/>
          <w:marRight w:val="0"/>
          <w:marTop w:val="0"/>
          <w:marBottom w:val="0"/>
          <w:divBdr>
            <w:top w:val="none" w:sz="0" w:space="0" w:color="auto"/>
            <w:left w:val="none" w:sz="0" w:space="0" w:color="auto"/>
            <w:bottom w:val="none" w:sz="0" w:space="0" w:color="auto"/>
            <w:right w:val="none" w:sz="0" w:space="0" w:color="auto"/>
          </w:divBdr>
        </w:div>
        <w:div w:id="1256326240">
          <w:marLeft w:val="480"/>
          <w:marRight w:val="0"/>
          <w:marTop w:val="0"/>
          <w:marBottom w:val="0"/>
          <w:divBdr>
            <w:top w:val="none" w:sz="0" w:space="0" w:color="auto"/>
            <w:left w:val="none" w:sz="0" w:space="0" w:color="auto"/>
            <w:bottom w:val="none" w:sz="0" w:space="0" w:color="auto"/>
            <w:right w:val="none" w:sz="0" w:space="0" w:color="auto"/>
          </w:divBdr>
        </w:div>
        <w:div w:id="1332029904">
          <w:marLeft w:val="480"/>
          <w:marRight w:val="0"/>
          <w:marTop w:val="0"/>
          <w:marBottom w:val="0"/>
          <w:divBdr>
            <w:top w:val="none" w:sz="0" w:space="0" w:color="auto"/>
            <w:left w:val="none" w:sz="0" w:space="0" w:color="auto"/>
            <w:bottom w:val="none" w:sz="0" w:space="0" w:color="auto"/>
            <w:right w:val="none" w:sz="0" w:space="0" w:color="auto"/>
          </w:divBdr>
        </w:div>
        <w:div w:id="872499614">
          <w:marLeft w:val="480"/>
          <w:marRight w:val="0"/>
          <w:marTop w:val="0"/>
          <w:marBottom w:val="0"/>
          <w:divBdr>
            <w:top w:val="none" w:sz="0" w:space="0" w:color="auto"/>
            <w:left w:val="none" w:sz="0" w:space="0" w:color="auto"/>
            <w:bottom w:val="none" w:sz="0" w:space="0" w:color="auto"/>
            <w:right w:val="none" w:sz="0" w:space="0" w:color="auto"/>
          </w:divBdr>
        </w:div>
        <w:div w:id="1087727918">
          <w:marLeft w:val="480"/>
          <w:marRight w:val="0"/>
          <w:marTop w:val="0"/>
          <w:marBottom w:val="0"/>
          <w:divBdr>
            <w:top w:val="none" w:sz="0" w:space="0" w:color="auto"/>
            <w:left w:val="none" w:sz="0" w:space="0" w:color="auto"/>
            <w:bottom w:val="none" w:sz="0" w:space="0" w:color="auto"/>
            <w:right w:val="none" w:sz="0" w:space="0" w:color="auto"/>
          </w:divBdr>
        </w:div>
        <w:div w:id="545525866">
          <w:marLeft w:val="480"/>
          <w:marRight w:val="0"/>
          <w:marTop w:val="0"/>
          <w:marBottom w:val="0"/>
          <w:divBdr>
            <w:top w:val="none" w:sz="0" w:space="0" w:color="auto"/>
            <w:left w:val="none" w:sz="0" w:space="0" w:color="auto"/>
            <w:bottom w:val="none" w:sz="0" w:space="0" w:color="auto"/>
            <w:right w:val="none" w:sz="0" w:space="0" w:color="auto"/>
          </w:divBdr>
        </w:div>
        <w:div w:id="1166944412">
          <w:marLeft w:val="480"/>
          <w:marRight w:val="0"/>
          <w:marTop w:val="0"/>
          <w:marBottom w:val="0"/>
          <w:divBdr>
            <w:top w:val="none" w:sz="0" w:space="0" w:color="auto"/>
            <w:left w:val="none" w:sz="0" w:space="0" w:color="auto"/>
            <w:bottom w:val="none" w:sz="0" w:space="0" w:color="auto"/>
            <w:right w:val="none" w:sz="0" w:space="0" w:color="auto"/>
          </w:divBdr>
        </w:div>
        <w:div w:id="171187946">
          <w:marLeft w:val="480"/>
          <w:marRight w:val="0"/>
          <w:marTop w:val="0"/>
          <w:marBottom w:val="0"/>
          <w:divBdr>
            <w:top w:val="none" w:sz="0" w:space="0" w:color="auto"/>
            <w:left w:val="none" w:sz="0" w:space="0" w:color="auto"/>
            <w:bottom w:val="none" w:sz="0" w:space="0" w:color="auto"/>
            <w:right w:val="none" w:sz="0" w:space="0" w:color="auto"/>
          </w:divBdr>
        </w:div>
        <w:div w:id="1985815434">
          <w:marLeft w:val="480"/>
          <w:marRight w:val="0"/>
          <w:marTop w:val="0"/>
          <w:marBottom w:val="0"/>
          <w:divBdr>
            <w:top w:val="none" w:sz="0" w:space="0" w:color="auto"/>
            <w:left w:val="none" w:sz="0" w:space="0" w:color="auto"/>
            <w:bottom w:val="none" w:sz="0" w:space="0" w:color="auto"/>
            <w:right w:val="none" w:sz="0" w:space="0" w:color="auto"/>
          </w:divBdr>
        </w:div>
        <w:div w:id="101918061">
          <w:marLeft w:val="480"/>
          <w:marRight w:val="0"/>
          <w:marTop w:val="0"/>
          <w:marBottom w:val="0"/>
          <w:divBdr>
            <w:top w:val="none" w:sz="0" w:space="0" w:color="auto"/>
            <w:left w:val="none" w:sz="0" w:space="0" w:color="auto"/>
            <w:bottom w:val="none" w:sz="0" w:space="0" w:color="auto"/>
            <w:right w:val="none" w:sz="0" w:space="0" w:color="auto"/>
          </w:divBdr>
        </w:div>
        <w:div w:id="1738431510">
          <w:marLeft w:val="480"/>
          <w:marRight w:val="0"/>
          <w:marTop w:val="0"/>
          <w:marBottom w:val="0"/>
          <w:divBdr>
            <w:top w:val="none" w:sz="0" w:space="0" w:color="auto"/>
            <w:left w:val="none" w:sz="0" w:space="0" w:color="auto"/>
            <w:bottom w:val="none" w:sz="0" w:space="0" w:color="auto"/>
            <w:right w:val="none" w:sz="0" w:space="0" w:color="auto"/>
          </w:divBdr>
        </w:div>
        <w:div w:id="1852454351">
          <w:marLeft w:val="480"/>
          <w:marRight w:val="0"/>
          <w:marTop w:val="0"/>
          <w:marBottom w:val="0"/>
          <w:divBdr>
            <w:top w:val="none" w:sz="0" w:space="0" w:color="auto"/>
            <w:left w:val="none" w:sz="0" w:space="0" w:color="auto"/>
            <w:bottom w:val="none" w:sz="0" w:space="0" w:color="auto"/>
            <w:right w:val="none" w:sz="0" w:space="0" w:color="auto"/>
          </w:divBdr>
        </w:div>
      </w:divsChild>
    </w:div>
    <w:div w:id="1370454230">
      <w:bodyDiv w:val="1"/>
      <w:marLeft w:val="0"/>
      <w:marRight w:val="0"/>
      <w:marTop w:val="0"/>
      <w:marBottom w:val="0"/>
      <w:divBdr>
        <w:top w:val="none" w:sz="0" w:space="0" w:color="auto"/>
        <w:left w:val="none" w:sz="0" w:space="0" w:color="auto"/>
        <w:bottom w:val="none" w:sz="0" w:space="0" w:color="auto"/>
        <w:right w:val="none" w:sz="0" w:space="0" w:color="auto"/>
      </w:divBdr>
    </w:div>
    <w:div w:id="1370837098">
      <w:bodyDiv w:val="1"/>
      <w:marLeft w:val="0"/>
      <w:marRight w:val="0"/>
      <w:marTop w:val="0"/>
      <w:marBottom w:val="0"/>
      <w:divBdr>
        <w:top w:val="none" w:sz="0" w:space="0" w:color="auto"/>
        <w:left w:val="none" w:sz="0" w:space="0" w:color="auto"/>
        <w:bottom w:val="none" w:sz="0" w:space="0" w:color="auto"/>
        <w:right w:val="none" w:sz="0" w:space="0" w:color="auto"/>
      </w:divBdr>
    </w:div>
    <w:div w:id="1371028789">
      <w:bodyDiv w:val="1"/>
      <w:marLeft w:val="0"/>
      <w:marRight w:val="0"/>
      <w:marTop w:val="0"/>
      <w:marBottom w:val="0"/>
      <w:divBdr>
        <w:top w:val="none" w:sz="0" w:space="0" w:color="auto"/>
        <w:left w:val="none" w:sz="0" w:space="0" w:color="auto"/>
        <w:bottom w:val="none" w:sz="0" w:space="0" w:color="auto"/>
        <w:right w:val="none" w:sz="0" w:space="0" w:color="auto"/>
      </w:divBdr>
    </w:div>
    <w:div w:id="1380784896">
      <w:bodyDiv w:val="1"/>
      <w:marLeft w:val="0"/>
      <w:marRight w:val="0"/>
      <w:marTop w:val="0"/>
      <w:marBottom w:val="0"/>
      <w:divBdr>
        <w:top w:val="none" w:sz="0" w:space="0" w:color="auto"/>
        <w:left w:val="none" w:sz="0" w:space="0" w:color="auto"/>
        <w:bottom w:val="none" w:sz="0" w:space="0" w:color="auto"/>
        <w:right w:val="none" w:sz="0" w:space="0" w:color="auto"/>
      </w:divBdr>
    </w:div>
    <w:div w:id="1382510801">
      <w:bodyDiv w:val="1"/>
      <w:marLeft w:val="0"/>
      <w:marRight w:val="0"/>
      <w:marTop w:val="0"/>
      <w:marBottom w:val="0"/>
      <w:divBdr>
        <w:top w:val="none" w:sz="0" w:space="0" w:color="auto"/>
        <w:left w:val="none" w:sz="0" w:space="0" w:color="auto"/>
        <w:bottom w:val="none" w:sz="0" w:space="0" w:color="auto"/>
        <w:right w:val="none" w:sz="0" w:space="0" w:color="auto"/>
      </w:divBdr>
    </w:div>
    <w:div w:id="1388840780">
      <w:bodyDiv w:val="1"/>
      <w:marLeft w:val="0"/>
      <w:marRight w:val="0"/>
      <w:marTop w:val="0"/>
      <w:marBottom w:val="0"/>
      <w:divBdr>
        <w:top w:val="none" w:sz="0" w:space="0" w:color="auto"/>
        <w:left w:val="none" w:sz="0" w:space="0" w:color="auto"/>
        <w:bottom w:val="none" w:sz="0" w:space="0" w:color="auto"/>
        <w:right w:val="none" w:sz="0" w:space="0" w:color="auto"/>
      </w:divBdr>
    </w:div>
    <w:div w:id="1389497076">
      <w:bodyDiv w:val="1"/>
      <w:marLeft w:val="0"/>
      <w:marRight w:val="0"/>
      <w:marTop w:val="0"/>
      <w:marBottom w:val="0"/>
      <w:divBdr>
        <w:top w:val="none" w:sz="0" w:space="0" w:color="auto"/>
        <w:left w:val="none" w:sz="0" w:space="0" w:color="auto"/>
        <w:bottom w:val="none" w:sz="0" w:space="0" w:color="auto"/>
        <w:right w:val="none" w:sz="0" w:space="0" w:color="auto"/>
      </w:divBdr>
    </w:div>
    <w:div w:id="1390572830">
      <w:bodyDiv w:val="1"/>
      <w:marLeft w:val="0"/>
      <w:marRight w:val="0"/>
      <w:marTop w:val="0"/>
      <w:marBottom w:val="0"/>
      <w:divBdr>
        <w:top w:val="none" w:sz="0" w:space="0" w:color="auto"/>
        <w:left w:val="none" w:sz="0" w:space="0" w:color="auto"/>
        <w:bottom w:val="none" w:sz="0" w:space="0" w:color="auto"/>
        <w:right w:val="none" w:sz="0" w:space="0" w:color="auto"/>
      </w:divBdr>
    </w:div>
    <w:div w:id="1391996739">
      <w:bodyDiv w:val="1"/>
      <w:marLeft w:val="0"/>
      <w:marRight w:val="0"/>
      <w:marTop w:val="0"/>
      <w:marBottom w:val="0"/>
      <w:divBdr>
        <w:top w:val="none" w:sz="0" w:space="0" w:color="auto"/>
        <w:left w:val="none" w:sz="0" w:space="0" w:color="auto"/>
        <w:bottom w:val="none" w:sz="0" w:space="0" w:color="auto"/>
        <w:right w:val="none" w:sz="0" w:space="0" w:color="auto"/>
      </w:divBdr>
    </w:div>
    <w:div w:id="1393046523">
      <w:bodyDiv w:val="1"/>
      <w:marLeft w:val="0"/>
      <w:marRight w:val="0"/>
      <w:marTop w:val="0"/>
      <w:marBottom w:val="0"/>
      <w:divBdr>
        <w:top w:val="none" w:sz="0" w:space="0" w:color="auto"/>
        <w:left w:val="none" w:sz="0" w:space="0" w:color="auto"/>
        <w:bottom w:val="none" w:sz="0" w:space="0" w:color="auto"/>
        <w:right w:val="none" w:sz="0" w:space="0" w:color="auto"/>
      </w:divBdr>
    </w:div>
    <w:div w:id="1400709448">
      <w:bodyDiv w:val="1"/>
      <w:marLeft w:val="0"/>
      <w:marRight w:val="0"/>
      <w:marTop w:val="0"/>
      <w:marBottom w:val="0"/>
      <w:divBdr>
        <w:top w:val="none" w:sz="0" w:space="0" w:color="auto"/>
        <w:left w:val="none" w:sz="0" w:space="0" w:color="auto"/>
        <w:bottom w:val="none" w:sz="0" w:space="0" w:color="auto"/>
        <w:right w:val="none" w:sz="0" w:space="0" w:color="auto"/>
      </w:divBdr>
    </w:div>
    <w:div w:id="1401364168">
      <w:bodyDiv w:val="1"/>
      <w:marLeft w:val="0"/>
      <w:marRight w:val="0"/>
      <w:marTop w:val="0"/>
      <w:marBottom w:val="0"/>
      <w:divBdr>
        <w:top w:val="none" w:sz="0" w:space="0" w:color="auto"/>
        <w:left w:val="none" w:sz="0" w:space="0" w:color="auto"/>
        <w:bottom w:val="none" w:sz="0" w:space="0" w:color="auto"/>
        <w:right w:val="none" w:sz="0" w:space="0" w:color="auto"/>
      </w:divBdr>
    </w:div>
    <w:div w:id="1403136582">
      <w:bodyDiv w:val="1"/>
      <w:marLeft w:val="0"/>
      <w:marRight w:val="0"/>
      <w:marTop w:val="0"/>
      <w:marBottom w:val="0"/>
      <w:divBdr>
        <w:top w:val="none" w:sz="0" w:space="0" w:color="auto"/>
        <w:left w:val="none" w:sz="0" w:space="0" w:color="auto"/>
        <w:bottom w:val="none" w:sz="0" w:space="0" w:color="auto"/>
        <w:right w:val="none" w:sz="0" w:space="0" w:color="auto"/>
      </w:divBdr>
    </w:div>
    <w:div w:id="1403681209">
      <w:bodyDiv w:val="1"/>
      <w:marLeft w:val="0"/>
      <w:marRight w:val="0"/>
      <w:marTop w:val="0"/>
      <w:marBottom w:val="0"/>
      <w:divBdr>
        <w:top w:val="none" w:sz="0" w:space="0" w:color="auto"/>
        <w:left w:val="none" w:sz="0" w:space="0" w:color="auto"/>
        <w:bottom w:val="none" w:sz="0" w:space="0" w:color="auto"/>
        <w:right w:val="none" w:sz="0" w:space="0" w:color="auto"/>
      </w:divBdr>
    </w:div>
    <w:div w:id="1404719983">
      <w:bodyDiv w:val="1"/>
      <w:marLeft w:val="0"/>
      <w:marRight w:val="0"/>
      <w:marTop w:val="0"/>
      <w:marBottom w:val="0"/>
      <w:divBdr>
        <w:top w:val="none" w:sz="0" w:space="0" w:color="auto"/>
        <w:left w:val="none" w:sz="0" w:space="0" w:color="auto"/>
        <w:bottom w:val="none" w:sz="0" w:space="0" w:color="auto"/>
        <w:right w:val="none" w:sz="0" w:space="0" w:color="auto"/>
      </w:divBdr>
    </w:div>
    <w:div w:id="1407802287">
      <w:bodyDiv w:val="1"/>
      <w:marLeft w:val="0"/>
      <w:marRight w:val="0"/>
      <w:marTop w:val="0"/>
      <w:marBottom w:val="0"/>
      <w:divBdr>
        <w:top w:val="none" w:sz="0" w:space="0" w:color="auto"/>
        <w:left w:val="none" w:sz="0" w:space="0" w:color="auto"/>
        <w:bottom w:val="none" w:sz="0" w:space="0" w:color="auto"/>
        <w:right w:val="none" w:sz="0" w:space="0" w:color="auto"/>
      </w:divBdr>
    </w:div>
    <w:div w:id="1408838818">
      <w:bodyDiv w:val="1"/>
      <w:marLeft w:val="0"/>
      <w:marRight w:val="0"/>
      <w:marTop w:val="0"/>
      <w:marBottom w:val="0"/>
      <w:divBdr>
        <w:top w:val="none" w:sz="0" w:space="0" w:color="auto"/>
        <w:left w:val="none" w:sz="0" w:space="0" w:color="auto"/>
        <w:bottom w:val="none" w:sz="0" w:space="0" w:color="auto"/>
        <w:right w:val="none" w:sz="0" w:space="0" w:color="auto"/>
      </w:divBdr>
    </w:div>
    <w:div w:id="1411390299">
      <w:bodyDiv w:val="1"/>
      <w:marLeft w:val="0"/>
      <w:marRight w:val="0"/>
      <w:marTop w:val="0"/>
      <w:marBottom w:val="0"/>
      <w:divBdr>
        <w:top w:val="none" w:sz="0" w:space="0" w:color="auto"/>
        <w:left w:val="none" w:sz="0" w:space="0" w:color="auto"/>
        <w:bottom w:val="none" w:sz="0" w:space="0" w:color="auto"/>
        <w:right w:val="none" w:sz="0" w:space="0" w:color="auto"/>
      </w:divBdr>
    </w:div>
    <w:div w:id="1411855355">
      <w:bodyDiv w:val="1"/>
      <w:marLeft w:val="0"/>
      <w:marRight w:val="0"/>
      <w:marTop w:val="0"/>
      <w:marBottom w:val="0"/>
      <w:divBdr>
        <w:top w:val="none" w:sz="0" w:space="0" w:color="auto"/>
        <w:left w:val="none" w:sz="0" w:space="0" w:color="auto"/>
        <w:bottom w:val="none" w:sz="0" w:space="0" w:color="auto"/>
        <w:right w:val="none" w:sz="0" w:space="0" w:color="auto"/>
      </w:divBdr>
    </w:div>
    <w:div w:id="1413814729">
      <w:bodyDiv w:val="1"/>
      <w:marLeft w:val="0"/>
      <w:marRight w:val="0"/>
      <w:marTop w:val="0"/>
      <w:marBottom w:val="0"/>
      <w:divBdr>
        <w:top w:val="none" w:sz="0" w:space="0" w:color="auto"/>
        <w:left w:val="none" w:sz="0" w:space="0" w:color="auto"/>
        <w:bottom w:val="none" w:sz="0" w:space="0" w:color="auto"/>
        <w:right w:val="none" w:sz="0" w:space="0" w:color="auto"/>
      </w:divBdr>
    </w:div>
    <w:div w:id="1414861188">
      <w:bodyDiv w:val="1"/>
      <w:marLeft w:val="0"/>
      <w:marRight w:val="0"/>
      <w:marTop w:val="0"/>
      <w:marBottom w:val="0"/>
      <w:divBdr>
        <w:top w:val="none" w:sz="0" w:space="0" w:color="auto"/>
        <w:left w:val="none" w:sz="0" w:space="0" w:color="auto"/>
        <w:bottom w:val="none" w:sz="0" w:space="0" w:color="auto"/>
        <w:right w:val="none" w:sz="0" w:space="0" w:color="auto"/>
      </w:divBdr>
      <w:divsChild>
        <w:div w:id="57292181">
          <w:marLeft w:val="480"/>
          <w:marRight w:val="0"/>
          <w:marTop w:val="0"/>
          <w:marBottom w:val="0"/>
          <w:divBdr>
            <w:top w:val="none" w:sz="0" w:space="0" w:color="auto"/>
            <w:left w:val="none" w:sz="0" w:space="0" w:color="auto"/>
            <w:bottom w:val="none" w:sz="0" w:space="0" w:color="auto"/>
            <w:right w:val="none" w:sz="0" w:space="0" w:color="auto"/>
          </w:divBdr>
        </w:div>
        <w:div w:id="596792396">
          <w:marLeft w:val="480"/>
          <w:marRight w:val="0"/>
          <w:marTop w:val="0"/>
          <w:marBottom w:val="0"/>
          <w:divBdr>
            <w:top w:val="none" w:sz="0" w:space="0" w:color="auto"/>
            <w:left w:val="none" w:sz="0" w:space="0" w:color="auto"/>
            <w:bottom w:val="none" w:sz="0" w:space="0" w:color="auto"/>
            <w:right w:val="none" w:sz="0" w:space="0" w:color="auto"/>
          </w:divBdr>
        </w:div>
        <w:div w:id="370694690">
          <w:marLeft w:val="480"/>
          <w:marRight w:val="0"/>
          <w:marTop w:val="0"/>
          <w:marBottom w:val="0"/>
          <w:divBdr>
            <w:top w:val="none" w:sz="0" w:space="0" w:color="auto"/>
            <w:left w:val="none" w:sz="0" w:space="0" w:color="auto"/>
            <w:bottom w:val="none" w:sz="0" w:space="0" w:color="auto"/>
            <w:right w:val="none" w:sz="0" w:space="0" w:color="auto"/>
          </w:divBdr>
        </w:div>
        <w:div w:id="2084181634">
          <w:marLeft w:val="480"/>
          <w:marRight w:val="0"/>
          <w:marTop w:val="0"/>
          <w:marBottom w:val="0"/>
          <w:divBdr>
            <w:top w:val="none" w:sz="0" w:space="0" w:color="auto"/>
            <w:left w:val="none" w:sz="0" w:space="0" w:color="auto"/>
            <w:bottom w:val="none" w:sz="0" w:space="0" w:color="auto"/>
            <w:right w:val="none" w:sz="0" w:space="0" w:color="auto"/>
          </w:divBdr>
        </w:div>
        <w:div w:id="1966620486">
          <w:marLeft w:val="480"/>
          <w:marRight w:val="0"/>
          <w:marTop w:val="0"/>
          <w:marBottom w:val="0"/>
          <w:divBdr>
            <w:top w:val="none" w:sz="0" w:space="0" w:color="auto"/>
            <w:left w:val="none" w:sz="0" w:space="0" w:color="auto"/>
            <w:bottom w:val="none" w:sz="0" w:space="0" w:color="auto"/>
            <w:right w:val="none" w:sz="0" w:space="0" w:color="auto"/>
          </w:divBdr>
        </w:div>
        <w:div w:id="35279175">
          <w:marLeft w:val="480"/>
          <w:marRight w:val="0"/>
          <w:marTop w:val="0"/>
          <w:marBottom w:val="0"/>
          <w:divBdr>
            <w:top w:val="none" w:sz="0" w:space="0" w:color="auto"/>
            <w:left w:val="none" w:sz="0" w:space="0" w:color="auto"/>
            <w:bottom w:val="none" w:sz="0" w:space="0" w:color="auto"/>
            <w:right w:val="none" w:sz="0" w:space="0" w:color="auto"/>
          </w:divBdr>
        </w:div>
        <w:div w:id="1073966545">
          <w:marLeft w:val="480"/>
          <w:marRight w:val="0"/>
          <w:marTop w:val="0"/>
          <w:marBottom w:val="0"/>
          <w:divBdr>
            <w:top w:val="none" w:sz="0" w:space="0" w:color="auto"/>
            <w:left w:val="none" w:sz="0" w:space="0" w:color="auto"/>
            <w:bottom w:val="none" w:sz="0" w:space="0" w:color="auto"/>
            <w:right w:val="none" w:sz="0" w:space="0" w:color="auto"/>
          </w:divBdr>
        </w:div>
        <w:div w:id="237832257">
          <w:marLeft w:val="480"/>
          <w:marRight w:val="0"/>
          <w:marTop w:val="0"/>
          <w:marBottom w:val="0"/>
          <w:divBdr>
            <w:top w:val="none" w:sz="0" w:space="0" w:color="auto"/>
            <w:left w:val="none" w:sz="0" w:space="0" w:color="auto"/>
            <w:bottom w:val="none" w:sz="0" w:space="0" w:color="auto"/>
            <w:right w:val="none" w:sz="0" w:space="0" w:color="auto"/>
          </w:divBdr>
        </w:div>
        <w:div w:id="927881870">
          <w:marLeft w:val="480"/>
          <w:marRight w:val="0"/>
          <w:marTop w:val="0"/>
          <w:marBottom w:val="0"/>
          <w:divBdr>
            <w:top w:val="none" w:sz="0" w:space="0" w:color="auto"/>
            <w:left w:val="none" w:sz="0" w:space="0" w:color="auto"/>
            <w:bottom w:val="none" w:sz="0" w:space="0" w:color="auto"/>
            <w:right w:val="none" w:sz="0" w:space="0" w:color="auto"/>
          </w:divBdr>
        </w:div>
        <w:div w:id="227345251">
          <w:marLeft w:val="480"/>
          <w:marRight w:val="0"/>
          <w:marTop w:val="0"/>
          <w:marBottom w:val="0"/>
          <w:divBdr>
            <w:top w:val="none" w:sz="0" w:space="0" w:color="auto"/>
            <w:left w:val="none" w:sz="0" w:space="0" w:color="auto"/>
            <w:bottom w:val="none" w:sz="0" w:space="0" w:color="auto"/>
            <w:right w:val="none" w:sz="0" w:space="0" w:color="auto"/>
          </w:divBdr>
        </w:div>
        <w:div w:id="1836874343">
          <w:marLeft w:val="480"/>
          <w:marRight w:val="0"/>
          <w:marTop w:val="0"/>
          <w:marBottom w:val="0"/>
          <w:divBdr>
            <w:top w:val="none" w:sz="0" w:space="0" w:color="auto"/>
            <w:left w:val="none" w:sz="0" w:space="0" w:color="auto"/>
            <w:bottom w:val="none" w:sz="0" w:space="0" w:color="auto"/>
            <w:right w:val="none" w:sz="0" w:space="0" w:color="auto"/>
          </w:divBdr>
        </w:div>
        <w:div w:id="1860046874">
          <w:marLeft w:val="480"/>
          <w:marRight w:val="0"/>
          <w:marTop w:val="0"/>
          <w:marBottom w:val="0"/>
          <w:divBdr>
            <w:top w:val="none" w:sz="0" w:space="0" w:color="auto"/>
            <w:left w:val="none" w:sz="0" w:space="0" w:color="auto"/>
            <w:bottom w:val="none" w:sz="0" w:space="0" w:color="auto"/>
            <w:right w:val="none" w:sz="0" w:space="0" w:color="auto"/>
          </w:divBdr>
        </w:div>
        <w:div w:id="898514746">
          <w:marLeft w:val="480"/>
          <w:marRight w:val="0"/>
          <w:marTop w:val="0"/>
          <w:marBottom w:val="0"/>
          <w:divBdr>
            <w:top w:val="none" w:sz="0" w:space="0" w:color="auto"/>
            <w:left w:val="none" w:sz="0" w:space="0" w:color="auto"/>
            <w:bottom w:val="none" w:sz="0" w:space="0" w:color="auto"/>
            <w:right w:val="none" w:sz="0" w:space="0" w:color="auto"/>
          </w:divBdr>
        </w:div>
        <w:div w:id="990864924">
          <w:marLeft w:val="480"/>
          <w:marRight w:val="0"/>
          <w:marTop w:val="0"/>
          <w:marBottom w:val="0"/>
          <w:divBdr>
            <w:top w:val="none" w:sz="0" w:space="0" w:color="auto"/>
            <w:left w:val="none" w:sz="0" w:space="0" w:color="auto"/>
            <w:bottom w:val="none" w:sz="0" w:space="0" w:color="auto"/>
            <w:right w:val="none" w:sz="0" w:space="0" w:color="auto"/>
          </w:divBdr>
        </w:div>
        <w:div w:id="1648822286">
          <w:marLeft w:val="480"/>
          <w:marRight w:val="0"/>
          <w:marTop w:val="0"/>
          <w:marBottom w:val="0"/>
          <w:divBdr>
            <w:top w:val="none" w:sz="0" w:space="0" w:color="auto"/>
            <w:left w:val="none" w:sz="0" w:space="0" w:color="auto"/>
            <w:bottom w:val="none" w:sz="0" w:space="0" w:color="auto"/>
            <w:right w:val="none" w:sz="0" w:space="0" w:color="auto"/>
          </w:divBdr>
        </w:div>
        <w:div w:id="209002183">
          <w:marLeft w:val="480"/>
          <w:marRight w:val="0"/>
          <w:marTop w:val="0"/>
          <w:marBottom w:val="0"/>
          <w:divBdr>
            <w:top w:val="none" w:sz="0" w:space="0" w:color="auto"/>
            <w:left w:val="none" w:sz="0" w:space="0" w:color="auto"/>
            <w:bottom w:val="none" w:sz="0" w:space="0" w:color="auto"/>
            <w:right w:val="none" w:sz="0" w:space="0" w:color="auto"/>
          </w:divBdr>
        </w:div>
        <w:div w:id="982150486">
          <w:marLeft w:val="480"/>
          <w:marRight w:val="0"/>
          <w:marTop w:val="0"/>
          <w:marBottom w:val="0"/>
          <w:divBdr>
            <w:top w:val="none" w:sz="0" w:space="0" w:color="auto"/>
            <w:left w:val="none" w:sz="0" w:space="0" w:color="auto"/>
            <w:bottom w:val="none" w:sz="0" w:space="0" w:color="auto"/>
            <w:right w:val="none" w:sz="0" w:space="0" w:color="auto"/>
          </w:divBdr>
        </w:div>
        <w:div w:id="787435731">
          <w:marLeft w:val="480"/>
          <w:marRight w:val="0"/>
          <w:marTop w:val="0"/>
          <w:marBottom w:val="0"/>
          <w:divBdr>
            <w:top w:val="none" w:sz="0" w:space="0" w:color="auto"/>
            <w:left w:val="none" w:sz="0" w:space="0" w:color="auto"/>
            <w:bottom w:val="none" w:sz="0" w:space="0" w:color="auto"/>
            <w:right w:val="none" w:sz="0" w:space="0" w:color="auto"/>
          </w:divBdr>
        </w:div>
      </w:divsChild>
    </w:div>
    <w:div w:id="1415008058">
      <w:bodyDiv w:val="1"/>
      <w:marLeft w:val="0"/>
      <w:marRight w:val="0"/>
      <w:marTop w:val="0"/>
      <w:marBottom w:val="0"/>
      <w:divBdr>
        <w:top w:val="none" w:sz="0" w:space="0" w:color="auto"/>
        <w:left w:val="none" w:sz="0" w:space="0" w:color="auto"/>
        <w:bottom w:val="none" w:sz="0" w:space="0" w:color="auto"/>
        <w:right w:val="none" w:sz="0" w:space="0" w:color="auto"/>
      </w:divBdr>
      <w:divsChild>
        <w:div w:id="797844156">
          <w:marLeft w:val="480"/>
          <w:marRight w:val="0"/>
          <w:marTop w:val="0"/>
          <w:marBottom w:val="0"/>
          <w:divBdr>
            <w:top w:val="none" w:sz="0" w:space="0" w:color="auto"/>
            <w:left w:val="none" w:sz="0" w:space="0" w:color="auto"/>
            <w:bottom w:val="none" w:sz="0" w:space="0" w:color="auto"/>
            <w:right w:val="none" w:sz="0" w:space="0" w:color="auto"/>
          </w:divBdr>
        </w:div>
        <w:div w:id="296223146">
          <w:marLeft w:val="480"/>
          <w:marRight w:val="0"/>
          <w:marTop w:val="0"/>
          <w:marBottom w:val="0"/>
          <w:divBdr>
            <w:top w:val="none" w:sz="0" w:space="0" w:color="auto"/>
            <w:left w:val="none" w:sz="0" w:space="0" w:color="auto"/>
            <w:bottom w:val="none" w:sz="0" w:space="0" w:color="auto"/>
            <w:right w:val="none" w:sz="0" w:space="0" w:color="auto"/>
          </w:divBdr>
        </w:div>
        <w:div w:id="1343047433">
          <w:marLeft w:val="480"/>
          <w:marRight w:val="0"/>
          <w:marTop w:val="0"/>
          <w:marBottom w:val="0"/>
          <w:divBdr>
            <w:top w:val="none" w:sz="0" w:space="0" w:color="auto"/>
            <w:left w:val="none" w:sz="0" w:space="0" w:color="auto"/>
            <w:bottom w:val="none" w:sz="0" w:space="0" w:color="auto"/>
            <w:right w:val="none" w:sz="0" w:space="0" w:color="auto"/>
          </w:divBdr>
        </w:div>
        <w:div w:id="1260455933">
          <w:marLeft w:val="480"/>
          <w:marRight w:val="0"/>
          <w:marTop w:val="0"/>
          <w:marBottom w:val="0"/>
          <w:divBdr>
            <w:top w:val="none" w:sz="0" w:space="0" w:color="auto"/>
            <w:left w:val="none" w:sz="0" w:space="0" w:color="auto"/>
            <w:bottom w:val="none" w:sz="0" w:space="0" w:color="auto"/>
            <w:right w:val="none" w:sz="0" w:space="0" w:color="auto"/>
          </w:divBdr>
        </w:div>
        <w:div w:id="2001344512">
          <w:marLeft w:val="480"/>
          <w:marRight w:val="0"/>
          <w:marTop w:val="0"/>
          <w:marBottom w:val="0"/>
          <w:divBdr>
            <w:top w:val="none" w:sz="0" w:space="0" w:color="auto"/>
            <w:left w:val="none" w:sz="0" w:space="0" w:color="auto"/>
            <w:bottom w:val="none" w:sz="0" w:space="0" w:color="auto"/>
            <w:right w:val="none" w:sz="0" w:space="0" w:color="auto"/>
          </w:divBdr>
        </w:div>
        <w:div w:id="1352537793">
          <w:marLeft w:val="480"/>
          <w:marRight w:val="0"/>
          <w:marTop w:val="0"/>
          <w:marBottom w:val="0"/>
          <w:divBdr>
            <w:top w:val="none" w:sz="0" w:space="0" w:color="auto"/>
            <w:left w:val="none" w:sz="0" w:space="0" w:color="auto"/>
            <w:bottom w:val="none" w:sz="0" w:space="0" w:color="auto"/>
            <w:right w:val="none" w:sz="0" w:space="0" w:color="auto"/>
          </w:divBdr>
        </w:div>
        <w:div w:id="1979727333">
          <w:marLeft w:val="480"/>
          <w:marRight w:val="0"/>
          <w:marTop w:val="0"/>
          <w:marBottom w:val="0"/>
          <w:divBdr>
            <w:top w:val="none" w:sz="0" w:space="0" w:color="auto"/>
            <w:left w:val="none" w:sz="0" w:space="0" w:color="auto"/>
            <w:bottom w:val="none" w:sz="0" w:space="0" w:color="auto"/>
            <w:right w:val="none" w:sz="0" w:space="0" w:color="auto"/>
          </w:divBdr>
        </w:div>
        <w:div w:id="407458631">
          <w:marLeft w:val="480"/>
          <w:marRight w:val="0"/>
          <w:marTop w:val="0"/>
          <w:marBottom w:val="0"/>
          <w:divBdr>
            <w:top w:val="none" w:sz="0" w:space="0" w:color="auto"/>
            <w:left w:val="none" w:sz="0" w:space="0" w:color="auto"/>
            <w:bottom w:val="none" w:sz="0" w:space="0" w:color="auto"/>
            <w:right w:val="none" w:sz="0" w:space="0" w:color="auto"/>
          </w:divBdr>
        </w:div>
        <w:div w:id="1937593098">
          <w:marLeft w:val="480"/>
          <w:marRight w:val="0"/>
          <w:marTop w:val="0"/>
          <w:marBottom w:val="0"/>
          <w:divBdr>
            <w:top w:val="none" w:sz="0" w:space="0" w:color="auto"/>
            <w:left w:val="none" w:sz="0" w:space="0" w:color="auto"/>
            <w:bottom w:val="none" w:sz="0" w:space="0" w:color="auto"/>
            <w:right w:val="none" w:sz="0" w:space="0" w:color="auto"/>
          </w:divBdr>
        </w:div>
        <w:div w:id="1134565438">
          <w:marLeft w:val="480"/>
          <w:marRight w:val="0"/>
          <w:marTop w:val="0"/>
          <w:marBottom w:val="0"/>
          <w:divBdr>
            <w:top w:val="none" w:sz="0" w:space="0" w:color="auto"/>
            <w:left w:val="none" w:sz="0" w:space="0" w:color="auto"/>
            <w:bottom w:val="none" w:sz="0" w:space="0" w:color="auto"/>
            <w:right w:val="none" w:sz="0" w:space="0" w:color="auto"/>
          </w:divBdr>
        </w:div>
        <w:div w:id="52513131">
          <w:marLeft w:val="480"/>
          <w:marRight w:val="0"/>
          <w:marTop w:val="0"/>
          <w:marBottom w:val="0"/>
          <w:divBdr>
            <w:top w:val="none" w:sz="0" w:space="0" w:color="auto"/>
            <w:left w:val="none" w:sz="0" w:space="0" w:color="auto"/>
            <w:bottom w:val="none" w:sz="0" w:space="0" w:color="auto"/>
            <w:right w:val="none" w:sz="0" w:space="0" w:color="auto"/>
          </w:divBdr>
        </w:div>
        <w:div w:id="795566821">
          <w:marLeft w:val="480"/>
          <w:marRight w:val="0"/>
          <w:marTop w:val="0"/>
          <w:marBottom w:val="0"/>
          <w:divBdr>
            <w:top w:val="none" w:sz="0" w:space="0" w:color="auto"/>
            <w:left w:val="none" w:sz="0" w:space="0" w:color="auto"/>
            <w:bottom w:val="none" w:sz="0" w:space="0" w:color="auto"/>
            <w:right w:val="none" w:sz="0" w:space="0" w:color="auto"/>
          </w:divBdr>
        </w:div>
        <w:div w:id="358358666">
          <w:marLeft w:val="480"/>
          <w:marRight w:val="0"/>
          <w:marTop w:val="0"/>
          <w:marBottom w:val="0"/>
          <w:divBdr>
            <w:top w:val="none" w:sz="0" w:space="0" w:color="auto"/>
            <w:left w:val="none" w:sz="0" w:space="0" w:color="auto"/>
            <w:bottom w:val="none" w:sz="0" w:space="0" w:color="auto"/>
            <w:right w:val="none" w:sz="0" w:space="0" w:color="auto"/>
          </w:divBdr>
        </w:div>
        <w:div w:id="636027623">
          <w:marLeft w:val="480"/>
          <w:marRight w:val="0"/>
          <w:marTop w:val="0"/>
          <w:marBottom w:val="0"/>
          <w:divBdr>
            <w:top w:val="none" w:sz="0" w:space="0" w:color="auto"/>
            <w:left w:val="none" w:sz="0" w:space="0" w:color="auto"/>
            <w:bottom w:val="none" w:sz="0" w:space="0" w:color="auto"/>
            <w:right w:val="none" w:sz="0" w:space="0" w:color="auto"/>
          </w:divBdr>
        </w:div>
      </w:divsChild>
    </w:div>
    <w:div w:id="1419134795">
      <w:bodyDiv w:val="1"/>
      <w:marLeft w:val="0"/>
      <w:marRight w:val="0"/>
      <w:marTop w:val="0"/>
      <w:marBottom w:val="0"/>
      <w:divBdr>
        <w:top w:val="none" w:sz="0" w:space="0" w:color="auto"/>
        <w:left w:val="none" w:sz="0" w:space="0" w:color="auto"/>
        <w:bottom w:val="none" w:sz="0" w:space="0" w:color="auto"/>
        <w:right w:val="none" w:sz="0" w:space="0" w:color="auto"/>
      </w:divBdr>
    </w:div>
    <w:div w:id="1419594915">
      <w:bodyDiv w:val="1"/>
      <w:marLeft w:val="0"/>
      <w:marRight w:val="0"/>
      <w:marTop w:val="0"/>
      <w:marBottom w:val="0"/>
      <w:divBdr>
        <w:top w:val="none" w:sz="0" w:space="0" w:color="auto"/>
        <w:left w:val="none" w:sz="0" w:space="0" w:color="auto"/>
        <w:bottom w:val="none" w:sz="0" w:space="0" w:color="auto"/>
        <w:right w:val="none" w:sz="0" w:space="0" w:color="auto"/>
      </w:divBdr>
    </w:div>
    <w:div w:id="1427849224">
      <w:bodyDiv w:val="1"/>
      <w:marLeft w:val="0"/>
      <w:marRight w:val="0"/>
      <w:marTop w:val="0"/>
      <w:marBottom w:val="0"/>
      <w:divBdr>
        <w:top w:val="none" w:sz="0" w:space="0" w:color="auto"/>
        <w:left w:val="none" w:sz="0" w:space="0" w:color="auto"/>
        <w:bottom w:val="none" w:sz="0" w:space="0" w:color="auto"/>
        <w:right w:val="none" w:sz="0" w:space="0" w:color="auto"/>
      </w:divBdr>
    </w:div>
    <w:div w:id="1427964723">
      <w:bodyDiv w:val="1"/>
      <w:marLeft w:val="0"/>
      <w:marRight w:val="0"/>
      <w:marTop w:val="0"/>
      <w:marBottom w:val="0"/>
      <w:divBdr>
        <w:top w:val="none" w:sz="0" w:space="0" w:color="auto"/>
        <w:left w:val="none" w:sz="0" w:space="0" w:color="auto"/>
        <w:bottom w:val="none" w:sz="0" w:space="0" w:color="auto"/>
        <w:right w:val="none" w:sz="0" w:space="0" w:color="auto"/>
      </w:divBdr>
      <w:divsChild>
        <w:div w:id="618418997">
          <w:marLeft w:val="480"/>
          <w:marRight w:val="0"/>
          <w:marTop w:val="0"/>
          <w:marBottom w:val="0"/>
          <w:divBdr>
            <w:top w:val="none" w:sz="0" w:space="0" w:color="auto"/>
            <w:left w:val="none" w:sz="0" w:space="0" w:color="auto"/>
            <w:bottom w:val="none" w:sz="0" w:space="0" w:color="auto"/>
            <w:right w:val="none" w:sz="0" w:space="0" w:color="auto"/>
          </w:divBdr>
        </w:div>
        <w:div w:id="690298776">
          <w:marLeft w:val="480"/>
          <w:marRight w:val="0"/>
          <w:marTop w:val="0"/>
          <w:marBottom w:val="0"/>
          <w:divBdr>
            <w:top w:val="none" w:sz="0" w:space="0" w:color="auto"/>
            <w:left w:val="none" w:sz="0" w:space="0" w:color="auto"/>
            <w:bottom w:val="none" w:sz="0" w:space="0" w:color="auto"/>
            <w:right w:val="none" w:sz="0" w:space="0" w:color="auto"/>
          </w:divBdr>
        </w:div>
        <w:div w:id="478764673">
          <w:marLeft w:val="480"/>
          <w:marRight w:val="0"/>
          <w:marTop w:val="0"/>
          <w:marBottom w:val="0"/>
          <w:divBdr>
            <w:top w:val="none" w:sz="0" w:space="0" w:color="auto"/>
            <w:left w:val="none" w:sz="0" w:space="0" w:color="auto"/>
            <w:bottom w:val="none" w:sz="0" w:space="0" w:color="auto"/>
            <w:right w:val="none" w:sz="0" w:space="0" w:color="auto"/>
          </w:divBdr>
        </w:div>
        <w:div w:id="839195640">
          <w:marLeft w:val="480"/>
          <w:marRight w:val="0"/>
          <w:marTop w:val="0"/>
          <w:marBottom w:val="0"/>
          <w:divBdr>
            <w:top w:val="none" w:sz="0" w:space="0" w:color="auto"/>
            <w:left w:val="none" w:sz="0" w:space="0" w:color="auto"/>
            <w:bottom w:val="none" w:sz="0" w:space="0" w:color="auto"/>
            <w:right w:val="none" w:sz="0" w:space="0" w:color="auto"/>
          </w:divBdr>
        </w:div>
        <w:div w:id="2026707163">
          <w:marLeft w:val="480"/>
          <w:marRight w:val="0"/>
          <w:marTop w:val="0"/>
          <w:marBottom w:val="0"/>
          <w:divBdr>
            <w:top w:val="none" w:sz="0" w:space="0" w:color="auto"/>
            <w:left w:val="none" w:sz="0" w:space="0" w:color="auto"/>
            <w:bottom w:val="none" w:sz="0" w:space="0" w:color="auto"/>
            <w:right w:val="none" w:sz="0" w:space="0" w:color="auto"/>
          </w:divBdr>
        </w:div>
        <w:div w:id="318507373">
          <w:marLeft w:val="480"/>
          <w:marRight w:val="0"/>
          <w:marTop w:val="0"/>
          <w:marBottom w:val="0"/>
          <w:divBdr>
            <w:top w:val="none" w:sz="0" w:space="0" w:color="auto"/>
            <w:left w:val="none" w:sz="0" w:space="0" w:color="auto"/>
            <w:bottom w:val="none" w:sz="0" w:space="0" w:color="auto"/>
            <w:right w:val="none" w:sz="0" w:space="0" w:color="auto"/>
          </w:divBdr>
        </w:div>
        <w:div w:id="466821393">
          <w:marLeft w:val="480"/>
          <w:marRight w:val="0"/>
          <w:marTop w:val="0"/>
          <w:marBottom w:val="0"/>
          <w:divBdr>
            <w:top w:val="none" w:sz="0" w:space="0" w:color="auto"/>
            <w:left w:val="none" w:sz="0" w:space="0" w:color="auto"/>
            <w:bottom w:val="none" w:sz="0" w:space="0" w:color="auto"/>
            <w:right w:val="none" w:sz="0" w:space="0" w:color="auto"/>
          </w:divBdr>
        </w:div>
        <w:div w:id="171338921">
          <w:marLeft w:val="480"/>
          <w:marRight w:val="0"/>
          <w:marTop w:val="0"/>
          <w:marBottom w:val="0"/>
          <w:divBdr>
            <w:top w:val="none" w:sz="0" w:space="0" w:color="auto"/>
            <w:left w:val="none" w:sz="0" w:space="0" w:color="auto"/>
            <w:bottom w:val="none" w:sz="0" w:space="0" w:color="auto"/>
            <w:right w:val="none" w:sz="0" w:space="0" w:color="auto"/>
          </w:divBdr>
        </w:div>
        <w:div w:id="1138259994">
          <w:marLeft w:val="480"/>
          <w:marRight w:val="0"/>
          <w:marTop w:val="0"/>
          <w:marBottom w:val="0"/>
          <w:divBdr>
            <w:top w:val="none" w:sz="0" w:space="0" w:color="auto"/>
            <w:left w:val="none" w:sz="0" w:space="0" w:color="auto"/>
            <w:bottom w:val="none" w:sz="0" w:space="0" w:color="auto"/>
            <w:right w:val="none" w:sz="0" w:space="0" w:color="auto"/>
          </w:divBdr>
        </w:div>
        <w:div w:id="514424238">
          <w:marLeft w:val="480"/>
          <w:marRight w:val="0"/>
          <w:marTop w:val="0"/>
          <w:marBottom w:val="0"/>
          <w:divBdr>
            <w:top w:val="none" w:sz="0" w:space="0" w:color="auto"/>
            <w:left w:val="none" w:sz="0" w:space="0" w:color="auto"/>
            <w:bottom w:val="none" w:sz="0" w:space="0" w:color="auto"/>
            <w:right w:val="none" w:sz="0" w:space="0" w:color="auto"/>
          </w:divBdr>
        </w:div>
        <w:div w:id="398021904">
          <w:marLeft w:val="480"/>
          <w:marRight w:val="0"/>
          <w:marTop w:val="0"/>
          <w:marBottom w:val="0"/>
          <w:divBdr>
            <w:top w:val="none" w:sz="0" w:space="0" w:color="auto"/>
            <w:left w:val="none" w:sz="0" w:space="0" w:color="auto"/>
            <w:bottom w:val="none" w:sz="0" w:space="0" w:color="auto"/>
            <w:right w:val="none" w:sz="0" w:space="0" w:color="auto"/>
          </w:divBdr>
        </w:div>
        <w:div w:id="1558276882">
          <w:marLeft w:val="480"/>
          <w:marRight w:val="0"/>
          <w:marTop w:val="0"/>
          <w:marBottom w:val="0"/>
          <w:divBdr>
            <w:top w:val="none" w:sz="0" w:space="0" w:color="auto"/>
            <w:left w:val="none" w:sz="0" w:space="0" w:color="auto"/>
            <w:bottom w:val="none" w:sz="0" w:space="0" w:color="auto"/>
            <w:right w:val="none" w:sz="0" w:space="0" w:color="auto"/>
          </w:divBdr>
        </w:div>
        <w:div w:id="822504491">
          <w:marLeft w:val="480"/>
          <w:marRight w:val="0"/>
          <w:marTop w:val="0"/>
          <w:marBottom w:val="0"/>
          <w:divBdr>
            <w:top w:val="none" w:sz="0" w:space="0" w:color="auto"/>
            <w:left w:val="none" w:sz="0" w:space="0" w:color="auto"/>
            <w:bottom w:val="none" w:sz="0" w:space="0" w:color="auto"/>
            <w:right w:val="none" w:sz="0" w:space="0" w:color="auto"/>
          </w:divBdr>
        </w:div>
        <w:div w:id="1306859781">
          <w:marLeft w:val="480"/>
          <w:marRight w:val="0"/>
          <w:marTop w:val="0"/>
          <w:marBottom w:val="0"/>
          <w:divBdr>
            <w:top w:val="none" w:sz="0" w:space="0" w:color="auto"/>
            <w:left w:val="none" w:sz="0" w:space="0" w:color="auto"/>
            <w:bottom w:val="none" w:sz="0" w:space="0" w:color="auto"/>
            <w:right w:val="none" w:sz="0" w:space="0" w:color="auto"/>
          </w:divBdr>
        </w:div>
        <w:div w:id="1396201871">
          <w:marLeft w:val="480"/>
          <w:marRight w:val="0"/>
          <w:marTop w:val="0"/>
          <w:marBottom w:val="0"/>
          <w:divBdr>
            <w:top w:val="none" w:sz="0" w:space="0" w:color="auto"/>
            <w:left w:val="none" w:sz="0" w:space="0" w:color="auto"/>
            <w:bottom w:val="none" w:sz="0" w:space="0" w:color="auto"/>
            <w:right w:val="none" w:sz="0" w:space="0" w:color="auto"/>
          </w:divBdr>
        </w:div>
        <w:div w:id="1503426066">
          <w:marLeft w:val="480"/>
          <w:marRight w:val="0"/>
          <w:marTop w:val="0"/>
          <w:marBottom w:val="0"/>
          <w:divBdr>
            <w:top w:val="none" w:sz="0" w:space="0" w:color="auto"/>
            <w:left w:val="none" w:sz="0" w:space="0" w:color="auto"/>
            <w:bottom w:val="none" w:sz="0" w:space="0" w:color="auto"/>
            <w:right w:val="none" w:sz="0" w:space="0" w:color="auto"/>
          </w:divBdr>
        </w:div>
        <w:div w:id="1263028349">
          <w:marLeft w:val="480"/>
          <w:marRight w:val="0"/>
          <w:marTop w:val="0"/>
          <w:marBottom w:val="0"/>
          <w:divBdr>
            <w:top w:val="none" w:sz="0" w:space="0" w:color="auto"/>
            <w:left w:val="none" w:sz="0" w:space="0" w:color="auto"/>
            <w:bottom w:val="none" w:sz="0" w:space="0" w:color="auto"/>
            <w:right w:val="none" w:sz="0" w:space="0" w:color="auto"/>
          </w:divBdr>
        </w:div>
        <w:div w:id="1868105586">
          <w:marLeft w:val="480"/>
          <w:marRight w:val="0"/>
          <w:marTop w:val="0"/>
          <w:marBottom w:val="0"/>
          <w:divBdr>
            <w:top w:val="none" w:sz="0" w:space="0" w:color="auto"/>
            <w:left w:val="none" w:sz="0" w:space="0" w:color="auto"/>
            <w:bottom w:val="none" w:sz="0" w:space="0" w:color="auto"/>
            <w:right w:val="none" w:sz="0" w:space="0" w:color="auto"/>
          </w:divBdr>
        </w:div>
        <w:div w:id="738016700">
          <w:marLeft w:val="480"/>
          <w:marRight w:val="0"/>
          <w:marTop w:val="0"/>
          <w:marBottom w:val="0"/>
          <w:divBdr>
            <w:top w:val="none" w:sz="0" w:space="0" w:color="auto"/>
            <w:left w:val="none" w:sz="0" w:space="0" w:color="auto"/>
            <w:bottom w:val="none" w:sz="0" w:space="0" w:color="auto"/>
            <w:right w:val="none" w:sz="0" w:space="0" w:color="auto"/>
          </w:divBdr>
        </w:div>
        <w:div w:id="1625311367">
          <w:marLeft w:val="480"/>
          <w:marRight w:val="0"/>
          <w:marTop w:val="0"/>
          <w:marBottom w:val="0"/>
          <w:divBdr>
            <w:top w:val="none" w:sz="0" w:space="0" w:color="auto"/>
            <w:left w:val="none" w:sz="0" w:space="0" w:color="auto"/>
            <w:bottom w:val="none" w:sz="0" w:space="0" w:color="auto"/>
            <w:right w:val="none" w:sz="0" w:space="0" w:color="auto"/>
          </w:divBdr>
        </w:div>
        <w:div w:id="17123541">
          <w:marLeft w:val="480"/>
          <w:marRight w:val="0"/>
          <w:marTop w:val="0"/>
          <w:marBottom w:val="0"/>
          <w:divBdr>
            <w:top w:val="none" w:sz="0" w:space="0" w:color="auto"/>
            <w:left w:val="none" w:sz="0" w:space="0" w:color="auto"/>
            <w:bottom w:val="none" w:sz="0" w:space="0" w:color="auto"/>
            <w:right w:val="none" w:sz="0" w:space="0" w:color="auto"/>
          </w:divBdr>
        </w:div>
        <w:div w:id="990715944">
          <w:marLeft w:val="480"/>
          <w:marRight w:val="0"/>
          <w:marTop w:val="0"/>
          <w:marBottom w:val="0"/>
          <w:divBdr>
            <w:top w:val="none" w:sz="0" w:space="0" w:color="auto"/>
            <w:left w:val="none" w:sz="0" w:space="0" w:color="auto"/>
            <w:bottom w:val="none" w:sz="0" w:space="0" w:color="auto"/>
            <w:right w:val="none" w:sz="0" w:space="0" w:color="auto"/>
          </w:divBdr>
        </w:div>
        <w:div w:id="563762993">
          <w:marLeft w:val="480"/>
          <w:marRight w:val="0"/>
          <w:marTop w:val="0"/>
          <w:marBottom w:val="0"/>
          <w:divBdr>
            <w:top w:val="none" w:sz="0" w:space="0" w:color="auto"/>
            <w:left w:val="none" w:sz="0" w:space="0" w:color="auto"/>
            <w:bottom w:val="none" w:sz="0" w:space="0" w:color="auto"/>
            <w:right w:val="none" w:sz="0" w:space="0" w:color="auto"/>
          </w:divBdr>
        </w:div>
        <w:div w:id="669793304">
          <w:marLeft w:val="480"/>
          <w:marRight w:val="0"/>
          <w:marTop w:val="0"/>
          <w:marBottom w:val="0"/>
          <w:divBdr>
            <w:top w:val="none" w:sz="0" w:space="0" w:color="auto"/>
            <w:left w:val="none" w:sz="0" w:space="0" w:color="auto"/>
            <w:bottom w:val="none" w:sz="0" w:space="0" w:color="auto"/>
            <w:right w:val="none" w:sz="0" w:space="0" w:color="auto"/>
          </w:divBdr>
        </w:div>
        <w:div w:id="61414213">
          <w:marLeft w:val="480"/>
          <w:marRight w:val="0"/>
          <w:marTop w:val="0"/>
          <w:marBottom w:val="0"/>
          <w:divBdr>
            <w:top w:val="none" w:sz="0" w:space="0" w:color="auto"/>
            <w:left w:val="none" w:sz="0" w:space="0" w:color="auto"/>
            <w:bottom w:val="none" w:sz="0" w:space="0" w:color="auto"/>
            <w:right w:val="none" w:sz="0" w:space="0" w:color="auto"/>
          </w:divBdr>
        </w:div>
        <w:div w:id="1198392880">
          <w:marLeft w:val="480"/>
          <w:marRight w:val="0"/>
          <w:marTop w:val="0"/>
          <w:marBottom w:val="0"/>
          <w:divBdr>
            <w:top w:val="none" w:sz="0" w:space="0" w:color="auto"/>
            <w:left w:val="none" w:sz="0" w:space="0" w:color="auto"/>
            <w:bottom w:val="none" w:sz="0" w:space="0" w:color="auto"/>
            <w:right w:val="none" w:sz="0" w:space="0" w:color="auto"/>
          </w:divBdr>
        </w:div>
        <w:div w:id="1509174321">
          <w:marLeft w:val="480"/>
          <w:marRight w:val="0"/>
          <w:marTop w:val="0"/>
          <w:marBottom w:val="0"/>
          <w:divBdr>
            <w:top w:val="none" w:sz="0" w:space="0" w:color="auto"/>
            <w:left w:val="none" w:sz="0" w:space="0" w:color="auto"/>
            <w:bottom w:val="none" w:sz="0" w:space="0" w:color="auto"/>
            <w:right w:val="none" w:sz="0" w:space="0" w:color="auto"/>
          </w:divBdr>
        </w:div>
        <w:div w:id="1599631270">
          <w:marLeft w:val="480"/>
          <w:marRight w:val="0"/>
          <w:marTop w:val="0"/>
          <w:marBottom w:val="0"/>
          <w:divBdr>
            <w:top w:val="none" w:sz="0" w:space="0" w:color="auto"/>
            <w:left w:val="none" w:sz="0" w:space="0" w:color="auto"/>
            <w:bottom w:val="none" w:sz="0" w:space="0" w:color="auto"/>
            <w:right w:val="none" w:sz="0" w:space="0" w:color="auto"/>
          </w:divBdr>
        </w:div>
      </w:divsChild>
    </w:div>
    <w:div w:id="1439445179">
      <w:bodyDiv w:val="1"/>
      <w:marLeft w:val="0"/>
      <w:marRight w:val="0"/>
      <w:marTop w:val="0"/>
      <w:marBottom w:val="0"/>
      <w:divBdr>
        <w:top w:val="none" w:sz="0" w:space="0" w:color="auto"/>
        <w:left w:val="none" w:sz="0" w:space="0" w:color="auto"/>
        <w:bottom w:val="none" w:sz="0" w:space="0" w:color="auto"/>
        <w:right w:val="none" w:sz="0" w:space="0" w:color="auto"/>
      </w:divBdr>
      <w:divsChild>
        <w:div w:id="383873889">
          <w:marLeft w:val="480"/>
          <w:marRight w:val="0"/>
          <w:marTop w:val="0"/>
          <w:marBottom w:val="0"/>
          <w:divBdr>
            <w:top w:val="none" w:sz="0" w:space="0" w:color="auto"/>
            <w:left w:val="none" w:sz="0" w:space="0" w:color="auto"/>
            <w:bottom w:val="none" w:sz="0" w:space="0" w:color="auto"/>
            <w:right w:val="none" w:sz="0" w:space="0" w:color="auto"/>
          </w:divBdr>
        </w:div>
        <w:div w:id="1937397675">
          <w:marLeft w:val="480"/>
          <w:marRight w:val="0"/>
          <w:marTop w:val="0"/>
          <w:marBottom w:val="0"/>
          <w:divBdr>
            <w:top w:val="none" w:sz="0" w:space="0" w:color="auto"/>
            <w:left w:val="none" w:sz="0" w:space="0" w:color="auto"/>
            <w:bottom w:val="none" w:sz="0" w:space="0" w:color="auto"/>
            <w:right w:val="none" w:sz="0" w:space="0" w:color="auto"/>
          </w:divBdr>
        </w:div>
        <w:div w:id="1856917293">
          <w:marLeft w:val="480"/>
          <w:marRight w:val="0"/>
          <w:marTop w:val="0"/>
          <w:marBottom w:val="0"/>
          <w:divBdr>
            <w:top w:val="none" w:sz="0" w:space="0" w:color="auto"/>
            <w:left w:val="none" w:sz="0" w:space="0" w:color="auto"/>
            <w:bottom w:val="none" w:sz="0" w:space="0" w:color="auto"/>
            <w:right w:val="none" w:sz="0" w:space="0" w:color="auto"/>
          </w:divBdr>
        </w:div>
        <w:div w:id="553925653">
          <w:marLeft w:val="480"/>
          <w:marRight w:val="0"/>
          <w:marTop w:val="0"/>
          <w:marBottom w:val="0"/>
          <w:divBdr>
            <w:top w:val="none" w:sz="0" w:space="0" w:color="auto"/>
            <w:left w:val="none" w:sz="0" w:space="0" w:color="auto"/>
            <w:bottom w:val="none" w:sz="0" w:space="0" w:color="auto"/>
            <w:right w:val="none" w:sz="0" w:space="0" w:color="auto"/>
          </w:divBdr>
        </w:div>
        <w:div w:id="105665576">
          <w:marLeft w:val="480"/>
          <w:marRight w:val="0"/>
          <w:marTop w:val="0"/>
          <w:marBottom w:val="0"/>
          <w:divBdr>
            <w:top w:val="none" w:sz="0" w:space="0" w:color="auto"/>
            <w:left w:val="none" w:sz="0" w:space="0" w:color="auto"/>
            <w:bottom w:val="none" w:sz="0" w:space="0" w:color="auto"/>
            <w:right w:val="none" w:sz="0" w:space="0" w:color="auto"/>
          </w:divBdr>
        </w:div>
        <w:div w:id="729353934">
          <w:marLeft w:val="480"/>
          <w:marRight w:val="0"/>
          <w:marTop w:val="0"/>
          <w:marBottom w:val="0"/>
          <w:divBdr>
            <w:top w:val="none" w:sz="0" w:space="0" w:color="auto"/>
            <w:left w:val="none" w:sz="0" w:space="0" w:color="auto"/>
            <w:bottom w:val="none" w:sz="0" w:space="0" w:color="auto"/>
            <w:right w:val="none" w:sz="0" w:space="0" w:color="auto"/>
          </w:divBdr>
        </w:div>
        <w:div w:id="65811348">
          <w:marLeft w:val="480"/>
          <w:marRight w:val="0"/>
          <w:marTop w:val="0"/>
          <w:marBottom w:val="0"/>
          <w:divBdr>
            <w:top w:val="none" w:sz="0" w:space="0" w:color="auto"/>
            <w:left w:val="none" w:sz="0" w:space="0" w:color="auto"/>
            <w:bottom w:val="none" w:sz="0" w:space="0" w:color="auto"/>
            <w:right w:val="none" w:sz="0" w:space="0" w:color="auto"/>
          </w:divBdr>
        </w:div>
        <w:div w:id="1002002982">
          <w:marLeft w:val="480"/>
          <w:marRight w:val="0"/>
          <w:marTop w:val="0"/>
          <w:marBottom w:val="0"/>
          <w:divBdr>
            <w:top w:val="none" w:sz="0" w:space="0" w:color="auto"/>
            <w:left w:val="none" w:sz="0" w:space="0" w:color="auto"/>
            <w:bottom w:val="none" w:sz="0" w:space="0" w:color="auto"/>
            <w:right w:val="none" w:sz="0" w:space="0" w:color="auto"/>
          </w:divBdr>
        </w:div>
        <w:div w:id="368797499">
          <w:marLeft w:val="480"/>
          <w:marRight w:val="0"/>
          <w:marTop w:val="0"/>
          <w:marBottom w:val="0"/>
          <w:divBdr>
            <w:top w:val="none" w:sz="0" w:space="0" w:color="auto"/>
            <w:left w:val="none" w:sz="0" w:space="0" w:color="auto"/>
            <w:bottom w:val="none" w:sz="0" w:space="0" w:color="auto"/>
            <w:right w:val="none" w:sz="0" w:space="0" w:color="auto"/>
          </w:divBdr>
        </w:div>
        <w:div w:id="1787700290">
          <w:marLeft w:val="480"/>
          <w:marRight w:val="0"/>
          <w:marTop w:val="0"/>
          <w:marBottom w:val="0"/>
          <w:divBdr>
            <w:top w:val="none" w:sz="0" w:space="0" w:color="auto"/>
            <w:left w:val="none" w:sz="0" w:space="0" w:color="auto"/>
            <w:bottom w:val="none" w:sz="0" w:space="0" w:color="auto"/>
            <w:right w:val="none" w:sz="0" w:space="0" w:color="auto"/>
          </w:divBdr>
        </w:div>
        <w:div w:id="42606030">
          <w:marLeft w:val="480"/>
          <w:marRight w:val="0"/>
          <w:marTop w:val="0"/>
          <w:marBottom w:val="0"/>
          <w:divBdr>
            <w:top w:val="none" w:sz="0" w:space="0" w:color="auto"/>
            <w:left w:val="none" w:sz="0" w:space="0" w:color="auto"/>
            <w:bottom w:val="none" w:sz="0" w:space="0" w:color="auto"/>
            <w:right w:val="none" w:sz="0" w:space="0" w:color="auto"/>
          </w:divBdr>
        </w:div>
        <w:div w:id="1932927327">
          <w:marLeft w:val="480"/>
          <w:marRight w:val="0"/>
          <w:marTop w:val="0"/>
          <w:marBottom w:val="0"/>
          <w:divBdr>
            <w:top w:val="none" w:sz="0" w:space="0" w:color="auto"/>
            <w:left w:val="none" w:sz="0" w:space="0" w:color="auto"/>
            <w:bottom w:val="none" w:sz="0" w:space="0" w:color="auto"/>
            <w:right w:val="none" w:sz="0" w:space="0" w:color="auto"/>
          </w:divBdr>
        </w:div>
        <w:div w:id="1312976181">
          <w:marLeft w:val="480"/>
          <w:marRight w:val="0"/>
          <w:marTop w:val="0"/>
          <w:marBottom w:val="0"/>
          <w:divBdr>
            <w:top w:val="none" w:sz="0" w:space="0" w:color="auto"/>
            <w:left w:val="none" w:sz="0" w:space="0" w:color="auto"/>
            <w:bottom w:val="none" w:sz="0" w:space="0" w:color="auto"/>
            <w:right w:val="none" w:sz="0" w:space="0" w:color="auto"/>
          </w:divBdr>
        </w:div>
        <w:div w:id="967854412">
          <w:marLeft w:val="480"/>
          <w:marRight w:val="0"/>
          <w:marTop w:val="0"/>
          <w:marBottom w:val="0"/>
          <w:divBdr>
            <w:top w:val="none" w:sz="0" w:space="0" w:color="auto"/>
            <w:left w:val="none" w:sz="0" w:space="0" w:color="auto"/>
            <w:bottom w:val="none" w:sz="0" w:space="0" w:color="auto"/>
            <w:right w:val="none" w:sz="0" w:space="0" w:color="auto"/>
          </w:divBdr>
        </w:div>
        <w:div w:id="210003202">
          <w:marLeft w:val="480"/>
          <w:marRight w:val="0"/>
          <w:marTop w:val="0"/>
          <w:marBottom w:val="0"/>
          <w:divBdr>
            <w:top w:val="none" w:sz="0" w:space="0" w:color="auto"/>
            <w:left w:val="none" w:sz="0" w:space="0" w:color="auto"/>
            <w:bottom w:val="none" w:sz="0" w:space="0" w:color="auto"/>
            <w:right w:val="none" w:sz="0" w:space="0" w:color="auto"/>
          </w:divBdr>
        </w:div>
        <w:div w:id="542249197">
          <w:marLeft w:val="480"/>
          <w:marRight w:val="0"/>
          <w:marTop w:val="0"/>
          <w:marBottom w:val="0"/>
          <w:divBdr>
            <w:top w:val="none" w:sz="0" w:space="0" w:color="auto"/>
            <w:left w:val="none" w:sz="0" w:space="0" w:color="auto"/>
            <w:bottom w:val="none" w:sz="0" w:space="0" w:color="auto"/>
            <w:right w:val="none" w:sz="0" w:space="0" w:color="auto"/>
          </w:divBdr>
        </w:div>
        <w:div w:id="1895042468">
          <w:marLeft w:val="480"/>
          <w:marRight w:val="0"/>
          <w:marTop w:val="0"/>
          <w:marBottom w:val="0"/>
          <w:divBdr>
            <w:top w:val="none" w:sz="0" w:space="0" w:color="auto"/>
            <w:left w:val="none" w:sz="0" w:space="0" w:color="auto"/>
            <w:bottom w:val="none" w:sz="0" w:space="0" w:color="auto"/>
            <w:right w:val="none" w:sz="0" w:space="0" w:color="auto"/>
          </w:divBdr>
        </w:div>
        <w:div w:id="1468813057">
          <w:marLeft w:val="480"/>
          <w:marRight w:val="0"/>
          <w:marTop w:val="0"/>
          <w:marBottom w:val="0"/>
          <w:divBdr>
            <w:top w:val="none" w:sz="0" w:space="0" w:color="auto"/>
            <w:left w:val="none" w:sz="0" w:space="0" w:color="auto"/>
            <w:bottom w:val="none" w:sz="0" w:space="0" w:color="auto"/>
            <w:right w:val="none" w:sz="0" w:space="0" w:color="auto"/>
          </w:divBdr>
        </w:div>
        <w:div w:id="83383051">
          <w:marLeft w:val="480"/>
          <w:marRight w:val="0"/>
          <w:marTop w:val="0"/>
          <w:marBottom w:val="0"/>
          <w:divBdr>
            <w:top w:val="none" w:sz="0" w:space="0" w:color="auto"/>
            <w:left w:val="none" w:sz="0" w:space="0" w:color="auto"/>
            <w:bottom w:val="none" w:sz="0" w:space="0" w:color="auto"/>
            <w:right w:val="none" w:sz="0" w:space="0" w:color="auto"/>
          </w:divBdr>
        </w:div>
        <w:div w:id="1539319583">
          <w:marLeft w:val="480"/>
          <w:marRight w:val="0"/>
          <w:marTop w:val="0"/>
          <w:marBottom w:val="0"/>
          <w:divBdr>
            <w:top w:val="none" w:sz="0" w:space="0" w:color="auto"/>
            <w:left w:val="none" w:sz="0" w:space="0" w:color="auto"/>
            <w:bottom w:val="none" w:sz="0" w:space="0" w:color="auto"/>
            <w:right w:val="none" w:sz="0" w:space="0" w:color="auto"/>
          </w:divBdr>
        </w:div>
        <w:div w:id="1354569261">
          <w:marLeft w:val="480"/>
          <w:marRight w:val="0"/>
          <w:marTop w:val="0"/>
          <w:marBottom w:val="0"/>
          <w:divBdr>
            <w:top w:val="none" w:sz="0" w:space="0" w:color="auto"/>
            <w:left w:val="none" w:sz="0" w:space="0" w:color="auto"/>
            <w:bottom w:val="none" w:sz="0" w:space="0" w:color="auto"/>
            <w:right w:val="none" w:sz="0" w:space="0" w:color="auto"/>
          </w:divBdr>
        </w:div>
      </w:divsChild>
    </w:div>
    <w:div w:id="1442797781">
      <w:bodyDiv w:val="1"/>
      <w:marLeft w:val="0"/>
      <w:marRight w:val="0"/>
      <w:marTop w:val="0"/>
      <w:marBottom w:val="0"/>
      <w:divBdr>
        <w:top w:val="none" w:sz="0" w:space="0" w:color="auto"/>
        <w:left w:val="none" w:sz="0" w:space="0" w:color="auto"/>
        <w:bottom w:val="none" w:sz="0" w:space="0" w:color="auto"/>
        <w:right w:val="none" w:sz="0" w:space="0" w:color="auto"/>
      </w:divBdr>
    </w:div>
    <w:div w:id="1443500211">
      <w:bodyDiv w:val="1"/>
      <w:marLeft w:val="0"/>
      <w:marRight w:val="0"/>
      <w:marTop w:val="0"/>
      <w:marBottom w:val="0"/>
      <w:divBdr>
        <w:top w:val="none" w:sz="0" w:space="0" w:color="auto"/>
        <w:left w:val="none" w:sz="0" w:space="0" w:color="auto"/>
        <w:bottom w:val="none" w:sz="0" w:space="0" w:color="auto"/>
        <w:right w:val="none" w:sz="0" w:space="0" w:color="auto"/>
      </w:divBdr>
    </w:div>
    <w:div w:id="1445996704">
      <w:bodyDiv w:val="1"/>
      <w:marLeft w:val="0"/>
      <w:marRight w:val="0"/>
      <w:marTop w:val="0"/>
      <w:marBottom w:val="0"/>
      <w:divBdr>
        <w:top w:val="none" w:sz="0" w:space="0" w:color="auto"/>
        <w:left w:val="none" w:sz="0" w:space="0" w:color="auto"/>
        <w:bottom w:val="none" w:sz="0" w:space="0" w:color="auto"/>
        <w:right w:val="none" w:sz="0" w:space="0" w:color="auto"/>
      </w:divBdr>
    </w:div>
    <w:div w:id="1449474646">
      <w:bodyDiv w:val="1"/>
      <w:marLeft w:val="0"/>
      <w:marRight w:val="0"/>
      <w:marTop w:val="0"/>
      <w:marBottom w:val="0"/>
      <w:divBdr>
        <w:top w:val="none" w:sz="0" w:space="0" w:color="auto"/>
        <w:left w:val="none" w:sz="0" w:space="0" w:color="auto"/>
        <w:bottom w:val="none" w:sz="0" w:space="0" w:color="auto"/>
        <w:right w:val="none" w:sz="0" w:space="0" w:color="auto"/>
      </w:divBdr>
    </w:div>
    <w:div w:id="1450197385">
      <w:bodyDiv w:val="1"/>
      <w:marLeft w:val="0"/>
      <w:marRight w:val="0"/>
      <w:marTop w:val="0"/>
      <w:marBottom w:val="0"/>
      <w:divBdr>
        <w:top w:val="none" w:sz="0" w:space="0" w:color="auto"/>
        <w:left w:val="none" w:sz="0" w:space="0" w:color="auto"/>
        <w:bottom w:val="none" w:sz="0" w:space="0" w:color="auto"/>
        <w:right w:val="none" w:sz="0" w:space="0" w:color="auto"/>
      </w:divBdr>
      <w:divsChild>
        <w:div w:id="1122844583">
          <w:marLeft w:val="480"/>
          <w:marRight w:val="0"/>
          <w:marTop w:val="0"/>
          <w:marBottom w:val="0"/>
          <w:divBdr>
            <w:top w:val="none" w:sz="0" w:space="0" w:color="auto"/>
            <w:left w:val="none" w:sz="0" w:space="0" w:color="auto"/>
            <w:bottom w:val="none" w:sz="0" w:space="0" w:color="auto"/>
            <w:right w:val="none" w:sz="0" w:space="0" w:color="auto"/>
          </w:divBdr>
        </w:div>
        <w:div w:id="264312368">
          <w:marLeft w:val="480"/>
          <w:marRight w:val="0"/>
          <w:marTop w:val="0"/>
          <w:marBottom w:val="0"/>
          <w:divBdr>
            <w:top w:val="none" w:sz="0" w:space="0" w:color="auto"/>
            <w:left w:val="none" w:sz="0" w:space="0" w:color="auto"/>
            <w:bottom w:val="none" w:sz="0" w:space="0" w:color="auto"/>
            <w:right w:val="none" w:sz="0" w:space="0" w:color="auto"/>
          </w:divBdr>
        </w:div>
        <w:div w:id="1114714505">
          <w:marLeft w:val="480"/>
          <w:marRight w:val="0"/>
          <w:marTop w:val="0"/>
          <w:marBottom w:val="0"/>
          <w:divBdr>
            <w:top w:val="none" w:sz="0" w:space="0" w:color="auto"/>
            <w:left w:val="none" w:sz="0" w:space="0" w:color="auto"/>
            <w:bottom w:val="none" w:sz="0" w:space="0" w:color="auto"/>
            <w:right w:val="none" w:sz="0" w:space="0" w:color="auto"/>
          </w:divBdr>
        </w:div>
        <w:div w:id="2033068567">
          <w:marLeft w:val="480"/>
          <w:marRight w:val="0"/>
          <w:marTop w:val="0"/>
          <w:marBottom w:val="0"/>
          <w:divBdr>
            <w:top w:val="none" w:sz="0" w:space="0" w:color="auto"/>
            <w:left w:val="none" w:sz="0" w:space="0" w:color="auto"/>
            <w:bottom w:val="none" w:sz="0" w:space="0" w:color="auto"/>
            <w:right w:val="none" w:sz="0" w:space="0" w:color="auto"/>
          </w:divBdr>
        </w:div>
        <w:div w:id="1077244673">
          <w:marLeft w:val="480"/>
          <w:marRight w:val="0"/>
          <w:marTop w:val="0"/>
          <w:marBottom w:val="0"/>
          <w:divBdr>
            <w:top w:val="none" w:sz="0" w:space="0" w:color="auto"/>
            <w:left w:val="none" w:sz="0" w:space="0" w:color="auto"/>
            <w:bottom w:val="none" w:sz="0" w:space="0" w:color="auto"/>
            <w:right w:val="none" w:sz="0" w:space="0" w:color="auto"/>
          </w:divBdr>
        </w:div>
        <w:div w:id="282425818">
          <w:marLeft w:val="480"/>
          <w:marRight w:val="0"/>
          <w:marTop w:val="0"/>
          <w:marBottom w:val="0"/>
          <w:divBdr>
            <w:top w:val="none" w:sz="0" w:space="0" w:color="auto"/>
            <w:left w:val="none" w:sz="0" w:space="0" w:color="auto"/>
            <w:bottom w:val="none" w:sz="0" w:space="0" w:color="auto"/>
            <w:right w:val="none" w:sz="0" w:space="0" w:color="auto"/>
          </w:divBdr>
        </w:div>
        <w:div w:id="1476331833">
          <w:marLeft w:val="480"/>
          <w:marRight w:val="0"/>
          <w:marTop w:val="0"/>
          <w:marBottom w:val="0"/>
          <w:divBdr>
            <w:top w:val="none" w:sz="0" w:space="0" w:color="auto"/>
            <w:left w:val="none" w:sz="0" w:space="0" w:color="auto"/>
            <w:bottom w:val="none" w:sz="0" w:space="0" w:color="auto"/>
            <w:right w:val="none" w:sz="0" w:space="0" w:color="auto"/>
          </w:divBdr>
        </w:div>
        <w:div w:id="1391147702">
          <w:marLeft w:val="480"/>
          <w:marRight w:val="0"/>
          <w:marTop w:val="0"/>
          <w:marBottom w:val="0"/>
          <w:divBdr>
            <w:top w:val="none" w:sz="0" w:space="0" w:color="auto"/>
            <w:left w:val="none" w:sz="0" w:space="0" w:color="auto"/>
            <w:bottom w:val="none" w:sz="0" w:space="0" w:color="auto"/>
            <w:right w:val="none" w:sz="0" w:space="0" w:color="auto"/>
          </w:divBdr>
        </w:div>
        <w:div w:id="2012292279">
          <w:marLeft w:val="480"/>
          <w:marRight w:val="0"/>
          <w:marTop w:val="0"/>
          <w:marBottom w:val="0"/>
          <w:divBdr>
            <w:top w:val="none" w:sz="0" w:space="0" w:color="auto"/>
            <w:left w:val="none" w:sz="0" w:space="0" w:color="auto"/>
            <w:bottom w:val="none" w:sz="0" w:space="0" w:color="auto"/>
            <w:right w:val="none" w:sz="0" w:space="0" w:color="auto"/>
          </w:divBdr>
        </w:div>
        <w:div w:id="533925671">
          <w:marLeft w:val="480"/>
          <w:marRight w:val="0"/>
          <w:marTop w:val="0"/>
          <w:marBottom w:val="0"/>
          <w:divBdr>
            <w:top w:val="none" w:sz="0" w:space="0" w:color="auto"/>
            <w:left w:val="none" w:sz="0" w:space="0" w:color="auto"/>
            <w:bottom w:val="none" w:sz="0" w:space="0" w:color="auto"/>
            <w:right w:val="none" w:sz="0" w:space="0" w:color="auto"/>
          </w:divBdr>
        </w:div>
        <w:div w:id="1337803318">
          <w:marLeft w:val="480"/>
          <w:marRight w:val="0"/>
          <w:marTop w:val="0"/>
          <w:marBottom w:val="0"/>
          <w:divBdr>
            <w:top w:val="none" w:sz="0" w:space="0" w:color="auto"/>
            <w:left w:val="none" w:sz="0" w:space="0" w:color="auto"/>
            <w:bottom w:val="none" w:sz="0" w:space="0" w:color="auto"/>
            <w:right w:val="none" w:sz="0" w:space="0" w:color="auto"/>
          </w:divBdr>
        </w:div>
        <w:div w:id="1044594916">
          <w:marLeft w:val="480"/>
          <w:marRight w:val="0"/>
          <w:marTop w:val="0"/>
          <w:marBottom w:val="0"/>
          <w:divBdr>
            <w:top w:val="none" w:sz="0" w:space="0" w:color="auto"/>
            <w:left w:val="none" w:sz="0" w:space="0" w:color="auto"/>
            <w:bottom w:val="none" w:sz="0" w:space="0" w:color="auto"/>
            <w:right w:val="none" w:sz="0" w:space="0" w:color="auto"/>
          </w:divBdr>
        </w:div>
        <w:div w:id="2093314173">
          <w:marLeft w:val="480"/>
          <w:marRight w:val="0"/>
          <w:marTop w:val="0"/>
          <w:marBottom w:val="0"/>
          <w:divBdr>
            <w:top w:val="none" w:sz="0" w:space="0" w:color="auto"/>
            <w:left w:val="none" w:sz="0" w:space="0" w:color="auto"/>
            <w:bottom w:val="none" w:sz="0" w:space="0" w:color="auto"/>
            <w:right w:val="none" w:sz="0" w:space="0" w:color="auto"/>
          </w:divBdr>
        </w:div>
        <w:div w:id="321004534">
          <w:marLeft w:val="480"/>
          <w:marRight w:val="0"/>
          <w:marTop w:val="0"/>
          <w:marBottom w:val="0"/>
          <w:divBdr>
            <w:top w:val="none" w:sz="0" w:space="0" w:color="auto"/>
            <w:left w:val="none" w:sz="0" w:space="0" w:color="auto"/>
            <w:bottom w:val="none" w:sz="0" w:space="0" w:color="auto"/>
            <w:right w:val="none" w:sz="0" w:space="0" w:color="auto"/>
          </w:divBdr>
        </w:div>
        <w:div w:id="508718149">
          <w:marLeft w:val="480"/>
          <w:marRight w:val="0"/>
          <w:marTop w:val="0"/>
          <w:marBottom w:val="0"/>
          <w:divBdr>
            <w:top w:val="none" w:sz="0" w:space="0" w:color="auto"/>
            <w:left w:val="none" w:sz="0" w:space="0" w:color="auto"/>
            <w:bottom w:val="none" w:sz="0" w:space="0" w:color="auto"/>
            <w:right w:val="none" w:sz="0" w:space="0" w:color="auto"/>
          </w:divBdr>
        </w:div>
        <w:div w:id="1040974744">
          <w:marLeft w:val="480"/>
          <w:marRight w:val="0"/>
          <w:marTop w:val="0"/>
          <w:marBottom w:val="0"/>
          <w:divBdr>
            <w:top w:val="none" w:sz="0" w:space="0" w:color="auto"/>
            <w:left w:val="none" w:sz="0" w:space="0" w:color="auto"/>
            <w:bottom w:val="none" w:sz="0" w:space="0" w:color="auto"/>
            <w:right w:val="none" w:sz="0" w:space="0" w:color="auto"/>
          </w:divBdr>
        </w:div>
        <w:div w:id="1636136567">
          <w:marLeft w:val="480"/>
          <w:marRight w:val="0"/>
          <w:marTop w:val="0"/>
          <w:marBottom w:val="0"/>
          <w:divBdr>
            <w:top w:val="none" w:sz="0" w:space="0" w:color="auto"/>
            <w:left w:val="none" w:sz="0" w:space="0" w:color="auto"/>
            <w:bottom w:val="none" w:sz="0" w:space="0" w:color="auto"/>
            <w:right w:val="none" w:sz="0" w:space="0" w:color="auto"/>
          </w:divBdr>
        </w:div>
        <w:div w:id="1715738434">
          <w:marLeft w:val="480"/>
          <w:marRight w:val="0"/>
          <w:marTop w:val="0"/>
          <w:marBottom w:val="0"/>
          <w:divBdr>
            <w:top w:val="none" w:sz="0" w:space="0" w:color="auto"/>
            <w:left w:val="none" w:sz="0" w:space="0" w:color="auto"/>
            <w:bottom w:val="none" w:sz="0" w:space="0" w:color="auto"/>
            <w:right w:val="none" w:sz="0" w:space="0" w:color="auto"/>
          </w:divBdr>
        </w:div>
        <w:div w:id="1580796467">
          <w:marLeft w:val="480"/>
          <w:marRight w:val="0"/>
          <w:marTop w:val="0"/>
          <w:marBottom w:val="0"/>
          <w:divBdr>
            <w:top w:val="none" w:sz="0" w:space="0" w:color="auto"/>
            <w:left w:val="none" w:sz="0" w:space="0" w:color="auto"/>
            <w:bottom w:val="none" w:sz="0" w:space="0" w:color="auto"/>
            <w:right w:val="none" w:sz="0" w:space="0" w:color="auto"/>
          </w:divBdr>
        </w:div>
      </w:divsChild>
    </w:div>
    <w:div w:id="1451365321">
      <w:bodyDiv w:val="1"/>
      <w:marLeft w:val="0"/>
      <w:marRight w:val="0"/>
      <w:marTop w:val="0"/>
      <w:marBottom w:val="0"/>
      <w:divBdr>
        <w:top w:val="none" w:sz="0" w:space="0" w:color="auto"/>
        <w:left w:val="none" w:sz="0" w:space="0" w:color="auto"/>
        <w:bottom w:val="none" w:sz="0" w:space="0" w:color="auto"/>
        <w:right w:val="none" w:sz="0" w:space="0" w:color="auto"/>
      </w:divBdr>
    </w:div>
    <w:div w:id="1455366569">
      <w:bodyDiv w:val="1"/>
      <w:marLeft w:val="0"/>
      <w:marRight w:val="0"/>
      <w:marTop w:val="0"/>
      <w:marBottom w:val="0"/>
      <w:divBdr>
        <w:top w:val="none" w:sz="0" w:space="0" w:color="auto"/>
        <w:left w:val="none" w:sz="0" w:space="0" w:color="auto"/>
        <w:bottom w:val="none" w:sz="0" w:space="0" w:color="auto"/>
        <w:right w:val="none" w:sz="0" w:space="0" w:color="auto"/>
      </w:divBdr>
    </w:div>
    <w:div w:id="1459379462">
      <w:bodyDiv w:val="1"/>
      <w:marLeft w:val="0"/>
      <w:marRight w:val="0"/>
      <w:marTop w:val="0"/>
      <w:marBottom w:val="0"/>
      <w:divBdr>
        <w:top w:val="none" w:sz="0" w:space="0" w:color="auto"/>
        <w:left w:val="none" w:sz="0" w:space="0" w:color="auto"/>
        <w:bottom w:val="none" w:sz="0" w:space="0" w:color="auto"/>
        <w:right w:val="none" w:sz="0" w:space="0" w:color="auto"/>
      </w:divBdr>
    </w:div>
    <w:div w:id="1467313749">
      <w:bodyDiv w:val="1"/>
      <w:marLeft w:val="0"/>
      <w:marRight w:val="0"/>
      <w:marTop w:val="0"/>
      <w:marBottom w:val="0"/>
      <w:divBdr>
        <w:top w:val="none" w:sz="0" w:space="0" w:color="auto"/>
        <w:left w:val="none" w:sz="0" w:space="0" w:color="auto"/>
        <w:bottom w:val="none" w:sz="0" w:space="0" w:color="auto"/>
        <w:right w:val="none" w:sz="0" w:space="0" w:color="auto"/>
      </w:divBdr>
    </w:div>
    <w:div w:id="1468085946">
      <w:bodyDiv w:val="1"/>
      <w:marLeft w:val="0"/>
      <w:marRight w:val="0"/>
      <w:marTop w:val="0"/>
      <w:marBottom w:val="0"/>
      <w:divBdr>
        <w:top w:val="none" w:sz="0" w:space="0" w:color="auto"/>
        <w:left w:val="none" w:sz="0" w:space="0" w:color="auto"/>
        <w:bottom w:val="none" w:sz="0" w:space="0" w:color="auto"/>
        <w:right w:val="none" w:sz="0" w:space="0" w:color="auto"/>
      </w:divBdr>
    </w:div>
    <w:div w:id="1472866104">
      <w:bodyDiv w:val="1"/>
      <w:marLeft w:val="0"/>
      <w:marRight w:val="0"/>
      <w:marTop w:val="0"/>
      <w:marBottom w:val="0"/>
      <w:divBdr>
        <w:top w:val="none" w:sz="0" w:space="0" w:color="auto"/>
        <w:left w:val="none" w:sz="0" w:space="0" w:color="auto"/>
        <w:bottom w:val="none" w:sz="0" w:space="0" w:color="auto"/>
        <w:right w:val="none" w:sz="0" w:space="0" w:color="auto"/>
      </w:divBdr>
    </w:div>
    <w:div w:id="1473016347">
      <w:bodyDiv w:val="1"/>
      <w:marLeft w:val="0"/>
      <w:marRight w:val="0"/>
      <w:marTop w:val="0"/>
      <w:marBottom w:val="0"/>
      <w:divBdr>
        <w:top w:val="none" w:sz="0" w:space="0" w:color="auto"/>
        <w:left w:val="none" w:sz="0" w:space="0" w:color="auto"/>
        <w:bottom w:val="none" w:sz="0" w:space="0" w:color="auto"/>
        <w:right w:val="none" w:sz="0" w:space="0" w:color="auto"/>
      </w:divBdr>
    </w:div>
    <w:div w:id="1474717674">
      <w:bodyDiv w:val="1"/>
      <w:marLeft w:val="0"/>
      <w:marRight w:val="0"/>
      <w:marTop w:val="0"/>
      <w:marBottom w:val="0"/>
      <w:divBdr>
        <w:top w:val="none" w:sz="0" w:space="0" w:color="auto"/>
        <w:left w:val="none" w:sz="0" w:space="0" w:color="auto"/>
        <w:bottom w:val="none" w:sz="0" w:space="0" w:color="auto"/>
        <w:right w:val="none" w:sz="0" w:space="0" w:color="auto"/>
      </w:divBdr>
    </w:div>
    <w:div w:id="1475559915">
      <w:bodyDiv w:val="1"/>
      <w:marLeft w:val="0"/>
      <w:marRight w:val="0"/>
      <w:marTop w:val="0"/>
      <w:marBottom w:val="0"/>
      <w:divBdr>
        <w:top w:val="none" w:sz="0" w:space="0" w:color="auto"/>
        <w:left w:val="none" w:sz="0" w:space="0" w:color="auto"/>
        <w:bottom w:val="none" w:sz="0" w:space="0" w:color="auto"/>
        <w:right w:val="none" w:sz="0" w:space="0" w:color="auto"/>
      </w:divBdr>
    </w:div>
    <w:div w:id="1475637637">
      <w:bodyDiv w:val="1"/>
      <w:marLeft w:val="0"/>
      <w:marRight w:val="0"/>
      <w:marTop w:val="0"/>
      <w:marBottom w:val="0"/>
      <w:divBdr>
        <w:top w:val="none" w:sz="0" w:space="0" w:color="auto"/>
        <w:left w:val="none" w:sz="0" w:space="0" w:color="auto"/>
        <w:bottom w:val="none" w:sz="0" w:space="0" w:color="auto"/>
        <w:right w:val="none" w:sz="0" w:space="0" w:color="auto"/>
      </w:divBdr>
    </w:div>
    <w:div w:id="1475679524">
      <w:bodyDiv w:val="1"/>
      <w:marLeft w:val="0"/>
      <w:marRight w:val="0"/>
      <w:marTop w:val="0"/>
      <w:marBottom w:val="0"/>
      <w:divBdr>
        <w:top w:val="none" w:sz="0" w:space="0" w:color="auto"/>
        <w:left w:val="none" w:sz="0" w:space="0" w:color="auto"/>
        <w:bottom w:val="none" w:sz="0" w:space="0" w:color="auto"/>
        <w:right w:val="none" w:sz="0" w:space="0" w:color="auto"/>
      </w:divBdr>
    </w:div>
    <w:div w:id="1478648292">
      <w:bodyDiv w:val="1"/>
      <w:marLeft w:val="0"/>
      <w:marRight w:val="0"/>
      <w:marTop w:val="0"/>
      <w:marBottom w:val="0"/>
      <w:divBdr>
        <w:top w:val="none" w:sz="0" w:space="0" w:color="auto"/>
        <w:left w:val="none" w:sz="0" w:space="0" w:color="auto"/>
        <w:bottom w:val="none" w:sz="0" w:space="0" w:color="auto"/>
        <w:right w:val="none" w:sz="0" w:space="0" w:color="auto"/>
      </w:divBdr>
    </w:div>
    <w:div w:id="1480656935">
      <w:bodyDiv w:val="1"/>
      <w:marLeft w:val="0"/>
      <w:marRight w:val="0"/>
      <w:marTop w:val="0"/>
      <w:marBottom w:val="0"/>
      <w:divBdr>
        <w:top w:val="none" w:sz="0" w:space="0" w:color="auto"/>
        <w:left w:val="none" w:sz="0" w:space="0" w:color="auto"/>
        <w:bottom w:val="none" w:sz="0" w:space="0" w:color="auto"/>
        <w:right w:val="none" w:sz="0" w:space="0" w:color="auto"/>
      </w:divBdr>
    </w:div>
    <w:div w:id="1488088755">
      <w:bodyDiv w:val="1"/>
      <w:marLeft w:val="0"/>
      <w:marRight w:val="0"/>
      <w:marTop w:val="0"/>
      <w:marBottom w:val="0"/>
      <w:divBdr>
        <w:top w:val="none" w:sz="0" w:space="0" w:color="auto"/>
        <w:left w:val="none" w:sz="0" w:space="0" w:color="auto"/>
        <w:bottom w:val="none" w:sz="0" w:space="0" w:color="auto"/>
        <w:right w:val="none" w:sz="0" w:space="0" w:color="auto"/>
      </w:divBdr>
    </w:div>
    <w:div w:id="1493794623">
      <w:bodyDiv w:val="1"/>
      <w:marLeft w:val="0"/>
      <w:marRight w:val="0"/>
      <w:marTop w:val="0"/>
      <w:marBottom w:val="0"/>
      <w:divBdr>
        <w:top w:val="none" w:sz="0" w:space="0" w:color="auto"/>
        <w:left w:val="none" w:sz="0" w:space="0" w:color="auto"/>
        <w:bottom w:val="none" w:sz="0" w:space="0" w:color="auto"/>
        <w:right w:val="none" w:sz="0" w:space="0" w:color="auto"/>
      </w:divBdr>
    </w:div>
    <w:div w:id="1498765390">
      <w:bodyDiv w:val="1"/>
      <w:marLeft w:val="0"/>
      <w:marRight w:val="0"/>
      <w:marTop w:val="0"/>
      <w:marBottom w:val="0"/>
      <w:divBdr>
        <w:top w:val="none" w:sz="0" w:space="0" w:color="auto"/>
        <w:left w:val="none" w:sz="0" w:space="0" w:color="auto"/>
        <w:bottom w:val="none" w:sz="0" w:space="0" w:color="auto"/>
        <w:right w:val="none" w:sz="0" w:space="0" w:color="auto"/>
      </w:divBdr>
    </w:div>
    <w:div w:id="1499275267">
      <w:bodyDiv w:val="1"/>
      <w:marLeft w:val="0"/>
      <w:marRight w:val="0"/>
      <w:marTop w:val="0"/>
      <w:marBottom w:val="0"/>
      <w:divBdr>
        <w:top w:val="none" w:sz="0" w:space="0" w:color="auto"/>
        <w:left w:val="none" w:sz="0" w:space="0" w:color="auto"/>
        <w:bottom w:val="none" w:sz="0" w:space="0" w:color="auto"/>
        <w:right w:val="none" w:sz="0" w:space="0" w:color="auto"/>
      </w:divBdr>
    </w:div>
    <w:div w:id="1508903217">
      <w:bodyDiv w:val="1"/>
      <w:marLeft w:val="0"/>
      <w:marRight w:val="0"/>
      <w:marTop w:val="0"/>
      <w:marBottom w:val="0"/>
      <w:divBdr>
        <w:top w:val="none" w:sz="0" w:space="0" w:color="auto"/>
        <w:left w:val="none" w:sz="0" w:space="0" w:color="auto"/>
        <w:bottom w:val="none" w:sz="0" w:space="0" w:color="auto"/>
        <w:right w:val="none" w:sz="0" w:space="0" w:color="auto"/>
      </w:divBdr>
    </w:div>
    <w:div w:id="1514566012">
      <w:bodyDiv w:val="1"/>
      <w:marLeft w:val="0"/>
      <w:marRight w:val="0"/>
      <w:marTop w:val="0"/>
      <w:marBottom w:val="0"/>
      <w:divBdr>
        <w:top w:val="none" w:sz="0" w:space="0" w:color="auto"/>
        <w:left w:val="none" w:sz="0" w:space="0" w:color="auto"/>
        <w:bottom w:val="none" w:sz="0" w:space="0" w:color="auto"/>
        <w:right w:val="none" w:sz="0" w:space="0" w:color="auto"/>
      </w:divBdr>
    </w:div>
    <w:div w:id="1515920800">
      <w:bodyDiv w:val="1"/>
      <w:marLeft w:val="0"/>
      <w:marRight w:val="0"/>
      <w:marTop w:val="0"/>
      <w:marBottom w:val="0"/>
      <w:divBdr>
        <w:top w:val="none" w:sz="0" w:space="0" w:color="auto"/>
        <w:left w:val="none" w:sz="0" w:space="0" w:color="auto"/>
        <w:bottom w:val="none" w:sz="0" w:space="0" w:color="auto"/>
        <w:right w:val="none" w:sz="0" w:space="0" w:color="auto"/>
      </w:divBdr>
    </w:div>
    <w:div w:id="1520464803">
      <w:bodyDiv w:val="1"/>
      <w:marLeft w:val="0"/>
      <w:marRight w:val="0"/>
      <w:marTop w:val="0"/>
      <w:marBottom w:val="0"/>
      <w:divBdr>
        <w:top w:val="none" w:sz="0" w:space="0" w:color="auto"/>
        <w:left w:val="none" w:sz="0" w:space="0" w:color="auto"/>
        <w:bottom w:val="none" w:sz="0" w:space="0" w:color="auto"/>
        <w:right w:val="none" w:sz="0" w:space="0" w:color="auto"/>
      </w:divBdr>
    </w:div>
    <w:div w:id="1524636984">
      <w:bodyDiv w:val="1"/>
      <w:marLeft w:val="0"/>
      <w:marRight w:val="0"/>
      <w:marTop w:val="0"/>
      <w:marBottom w:val="0"/>
      <w:divBdr>
        <w:top w:val="none" w:sz="0" w:space="0" w:color="auto"/>
        <w:left w:val="none" w:sz="0" w:space="0" w:color="auto"/>
        <w:bottom w:val="none" w:sz="0" w:space="0" w:color="auto"/>
        <w:right w:val="none" w:sz="0" w:space="0" w:color="auto"/>
      </w:divBdr>
    </w:div>
    <w:div w:id="1529219784">
      <w:bodyDiv w:val="1"/>
      <w:marLeft w:val="0"/>
      <w:marRight w:val="0"/>
      <w:marTop w:val="0"/>
      <w:marBottom w:val="0"/>
      <w:divBdr>
        <w:top w:val="none" w:sz="0" w:space="0" w:color="auto"/>
        <w:left w:val="none" w:sz="0" w:space="0" w:color="auto"/>
        <w:bottom w:val="none" w:sz="0" w:space="0" w:color="auto"/>
        <w:right w:val="none" w:sz="0" w:space="0" w:color="auto"/>
      </w:divBdr>
      <w:divsChild>
        <w:div w:id="1088379774">
          <w:marLeft w:val="480"/>
          <w:marRight w:val="0"/>
          <w:marTop w:val="0"/>
          <w:marBottom w:val="0"/>
          <w:divBdr>
            <w:top w:val="none" w:sz="0" w:space="0" w:color="auto"/>
            <w:left w:val="none" w:sz="0" w:space="0" w:color="auto"/>
            <w:bottom w:val="none" w:sz="0" w:space="0" w:color="auto"/>
            <w:right w:val="none" w:sz="0" w:space="0" w:color="auto"/>
          </w:divBdr>
        </w:div>
        <w:div w:id="48841398">
          <w:marLeft w:val="480"/>
          <w:marRight w:val="0"/>
          <w:marTop w:val="0"/>
          <w:marBottom w:val="0"/>
          <w:divBdr>
            <w:top w:val="none" w:sz="0" w:space="0" w:color="auto"/>
            <w:left w:val="none" w:sz="0" w:space="0" w:color="auto"/>
            <w:bottom w:val="none" w:sz="0" w:space="0" w:color="auto"/>
            <w:right w:val="none" w:sz="0" w:space="0" w:color="auto"/>
          </w:divBdr>
        </w:div>
        <w:div w:id="1657224726">
          <w:marLeft w:val="480"/>
          <w:marRight w:val="0"/>
          <w:marTop w:val="0"/>
          <w:marBottom w:val="0"/>
          <w:divBdr>
            <w:top w:val="none" w:sz="0" w:space="0" w:color="auto"/>
            <w:left w:val="none" w:sz="0" w:space="0" w:color="auto"/>
            <w:bottom w:val="none" w:sz="0" w:space="0" w:color="auto"/>
            <w:right w:val="none" w:sz="0" w:space="0" w:color="auto"/>
          </w:divBdr>
        </w:div>
        <w:div w:id="1669165487">
          <w:marLeft w:val="480"/>
          <w:marRight w:val="0"/>
          <w:marTop w:val="0"/>
          <w:marBottom w:val="0"/>
          <w:divBdr>
            <w:top w:val="none" w:sz="0" w:space="0" w:color="auto"/>
            <w:left w:val="none" w:sz="0" w:space="0" w:color="auto"/>
            <w:bottom w:val="none" w:sz="0" w:space="0" w:color="auto"/>
            <w:right w:val="none" w:sz="0" w:space="0" w:color="auto"/>
          </w:divBdr>
        </w:div>
        <w:div w:id="1890533208">
          <w:marLeft w:val="480"/>
          <w:marRight w:val="0"/>
          <w:marTop w:val="0"/>
          <w:marBottom w:val="0"/>
          <w:divBdr>
            <w:top w:val="none" w:sz="0" w:space="0" w:color="auto"/>
            <w:left w:val="none" w:sz="0" w:space="0" w:color="auto"/>
            <w:bottom w:val="none" w:sz="0" w:space="0" w:color="auto"/>
            <w:right w:val="none" w:sz="0" w:space="0" w:color="auto"/>
          </w:divBdr>
        </w:div>
        <w:div w:id="536623094">
          <w:marLeft w:val="480"/>
          <w:marRight w:val="0"/>
          <w:marTop w:val="0"/>
          <w:marBottom w:val="0"/>
          <w:divBdr>
            <w:top w:val="none" w:sz="0" w:space="0" w:color="auto"/>
            <w:left w:val="none" w:sz="0" w:space="0" w:color="auto"/>
            <w:bottom w:val="none" w:sz="0" w:space="0" w:color="auto"/>
            <w:right w:val="none" w:sz="0" w:space="0" w:color="auto"/>
          </w:divBdr>
        </w:div>
        <w:div w:id="2005744021">
          <w:marLeft w:val="480"/>
          <w:marRight w:val="0"/>
          <w:marTop w:val="0"/>
          <w:marBottom w:val="0"/>
          <w:divBdr>
            <w:top w:val="none" w:sz="0" w:space="0" w:color="auto"/>
            <w:left w:val="none" w:sz="0" w:space="0" w:color="auto"/>
            <w:bottom w:val="none" w:sz="0" w:space="0" w:color="auto"/>
            <w:right w:val="none" w:sz="0" w:space="0" w:color="auto"/>
          </w:divBdr>
        </w:div>
        <w:div w:id="784927863">
          <w:marLeft w:val="480"/>
          <w:marRight w:val="0"/>
          <w:marTop w:val="0"/>
          <w:marBottom w:val="0"/>
          <w:divBdr>
            <w:top w:val="none" w:sz="0" w:space="0" w:color="auto"/>
            <w:left w:val="none" w:sz="0" w:space="0" w:color="auto"/>
            <w:bottom w:val="none" w:sz="0" w:space="0" w:color="auto"/>
            <w:right w:val="none" w:sz="0" w:space="0" w:color="auto"/>
          </w:divBdr>
        </w:div>
        <w:div w:id="1124078695">
          <w:marLeft w:val="480"/>
          <w:marRight w:val="0"/>
          <w:marTop w:val="0"/>
          <w:marBottom w:val="0"/>
          <w:divBdr>
            <w:top w:val="none" w:sz="0" w:space="0" w:color="auto"/>
            <w:left w:val="none" w:sz="0" w:space="0" w:color="auto"/>
            <w:bottom w:val="none" w:sz="0" w:space="0" w:color="auto"/>
            <w:right w:val="none" w:sz="0" w:space="0" w:color="auto"/>
          </w:divBdr>
        </w:div>
        <w:div w:id="854542504">
          <w:marLeft w:val="480"/>
          <w:marRight w:val="0"/>
          <w:marTop w:val="0"/>
          <w:marBottom w:val="0"/>
          <w:divBdr>
            <w:top w:val="none" w:sz="0" w:space="0" w:color="auto"/>
            <w:left w:val="none" w:sz="0" w:space="0" w:color="auto"/>
            <w:bottom w:val="none" w:sz="0" w:space="0" w:color="auto"/>
            <w:right w:val="none" w:sz="0" w:space="0" w:color="auto"/>
          </w:divBdr>
        </w:div>
        <w:div w:id="1796174844">
          <w:marLeft w:val="480"/>
          <w:marRight w:val="0"/>
          <w:marTop w:val="0"/>
          <w:marBottom w:val="0"/>
          <w:divBdr>
            <w:top w:val="none" w:sz="0" w:space="0" w:color="auto"/>
            <w:left w:val="none" w:sz="0" w:space="0" w:color="auto"/>
            <w:bottom w:val="none" w:sz="0" w:space="0" w:color="auto"/>
            <w:right w:val="none" w:sz="0" w:space="0" w:color="auto"/>
          </w:divBdr>
        </w:div>
        <w:div w:id="863442052">
          <w:marLeft w:val="480"/>
          <w:marRight w:val="0"/>
          <w:marTop w:val="0"/>
          <w:marBottom w:val="0"/>
          <w:divBdr>
            <w:top w:val="none" w:sz="0" w:space="0" w:color="auto"/>
            <w:left w:val="none" w:sz="0" w:space="0" w:color="auto"/>
            <w:bottom w:val="none" w:sz="0" w:space="0" w:color="auto"/>
            <w:right w:val="none" w:sz="0" w:space="0" w:color="auto"/>
          </w:divBdr>
        </w:div>
        <w:div w:id="341906062">
          <w:marLeft w:val="480"/>
          <w:marRight w:val="0"/>
          <w:marTop w:val="0"/>
          <w:marBottom w:val="0"/>
          <w:divBdr>
            <w:top w:val="none" w:sz="0" w:space="0" w:color="auto"/>
            <w:left w:val="none" w:sz="0" w:space="0" w:color="auto"/>
            <w:bottom w:val="none" w:sz="0" w:space="0" w:color="auto"/>
            <w:right w:val="none" w:sz="0" w:space="0" w:color="auto"/>
          </w:divBdr>
        </w:div>
        <w:div w:id="1746608288">
          <w:marLeft w:val="480"/>
          <w:marRight w:val="0"/>
          <w:marTop w:val="0"/>
          <w:marBottom w:val="0"/>
          <w:divBdr>
            <w:top w:val="none" w:sz="0" w:space="0" w:color="auto"/>
            <w:left w:val="none" w:sz="0" w:space="0" w:color="auto"/>
            <w:bottom w:val="none" w:sz="0" w:space="0" w:color="auto"/>
            <w:right w:val="none" w:sz="0" w:space="0" w:color="auto"/>
          </w:divBdr>
        </w:div>
        <w:div w:id="829951440">
          <w:marLeft w:val="480"/>
          <w:marRight w:val="0"/>
          <w:marTop w:val="0"/>
          <w:marBottom w:val="0"/>
          <w:divBdr>
            <w:top w:val="none" w:sz="0" w:space="0" w:color="auto"/>
            <w:left w:val="none" w:sz="0" w:space="0" w:color="auto"/>
            <w:bottom w:val="none" w:sz="0" w:space="0" w:color="auto"/>
            <w:right w:val="none" w:sz="0" w:space="0" w:color="auto"/>
          </w:divBdr>
        </w:div>
        <w:div w:id="2018842883">
          <w:marLeft w:val="480"/>
          <w:marRight w:val="0"/>
          <w:marTop w:val="0"/>
          <w:marBottom w:val="0"/>
          <w:divBdr>
            <w:top w:val="none" w:sz="0" w:space="0" w:color="auto"/>
            <w:left w:val="none" w:sz="0" w:space="0" w:color="auto"/>
            <w:bottom w:val="none" w:sz="0" w:space="0" w:color="auto"/>
            <w:right w:val="none" w:sz="0" w:space="0" w:color="auto"/>
          </w:divBdr>
        </w:div>
        <w:div w:id="521895197">
          <w:marLeft w:val="480"/>
          <w:marRight w:val="0"/>
          <w:marTop w:val="0"/>
          <w:marBottom w:val="0"/>
          <w:divBdr>
            <w:top w:val="none" w:sz="0" w:space="0" w:color="auto"/>
            <w:left w:val="none" w:sz="0" w:space="0" w:color="auto"/>
            <w:bottom w:val="none" w:sz="0" w:space="0" w:color="auto"/>
            <w:right w:val="none" w:sz="0" w:space="0" w:color="auto"/>
          </w:divBdr>
        </w:div>
        <w:div w:id="1681851610">
          <w:marLeft w:val="480"/>
          <w:marRight w:val="0"/>
          <w:marTop w:val="0"/>
          <w:marBottom w:val="0"/>
          <w:divBdr>
            <w:top w:val="none" w:sz="0" w:space="0" w:color="auto"/>
            <w:left w:val="none" w:sz="0" w:space="0" w:color="auto"/>
            <w:bottom w:val="none" w:sz="0" w:space="0" w:color="auto"/>
            <w:right w:val="none" w:sz="0" w:space="0" w:color="auto"/>
          </w:divBdr>
        </w:div>
        <w:div w:id="671875990">
          <w:marLeft w:val="480"/>
          <w:marRight w:val="0"/>
          <w:marTop w:val="0"/>
          <w:marBottom w:val="0"/>
          <w:divBdr>
            <w:top w:val="none" w:sz="0" w:space="0" w:color="auto"/>
            <w:left w:val="none" w:sz="0" w:space="0" w:color="auto"/>
            <w:bottom w:val="none" w:sz="0" w:space="0" w:color="auto"/>
            <w:right w:val="none" w:sz="0" w:space="0" w:color="auto"/>
          </w:divBdr>
        </w:div>
        <w:div w:id="420637478">
          <w:marLeft w:val="480"/>
          <w:marRight w:val="0"/>
          <w:marTop w:val="0"/>
          <w:marBottom w:val="0"/>
          <w:divBdr>
            <w:top w:val="none" w:sz="0" w:space="0" w:color="auto"/>
            <w:left w:val="none" w:sz="0" w:space="0" w:color="auto"/>
            <w:bottom w:val="none" w:sz="0" w:space="0" w:color="auto"/>
            <w:right w:val="none" w:sz="0" w:space="0" w:color="auto"/>
          </w:divBdr>
        </w:div>
        <w:div w:id="1018510946">
          <w:marLeft w:val="480"/>
          <w:marRight w:val="0"/>
          <w:marTop w:val="0"/>
          <w:marBottom w:val="0"/>
          <w:divBdr>
            <w:top w:val="none" w:sz="0" w:space="0" w:color="auto"/>
            <w:left w:val="none" w:sz="0" w:space="0" w:color="auto"/>
            <w:bottom w:val="none" w:sz="0" w:space="0" w:color="auto"/>
            <w:right w:val="none" w:sz="0" w:space="0" w:color="auto"/>
          </w:divBdr>
        </w:div>
        <w:div w:id="1381128225">
          <w:marLeft w:val="480"/>
          <w:marRight w:val="0"/>
          <w:marTop w:val="0"/>
          <w:marBottom w:val="0"/>
          <w:divBdr>
            <w:top w:val="none" w:sz="0" w:space="0" w:color="auto"/>
            <w:left w:val="none" w:sz="0" w:space="0" w:color="auto"/>
            <w:bottom w:val="none" w:sz="0" w:space="0" w:color="auto"/>
            <w:right w:val="none" w:sz="0" w:space="0" w:color="auto"/>
          </w:divBdr>
        </w:div>
        <w:div w:id="329218490">
          <w:marLeft w:val="480"/>
          <w:marRight w:val="0"/>
          <w:marTop w:val="0"/>
          <w:marBottom w:val="0"/>
          <w:divBdr>
            <w:top w:val="none" w:sz="0" w:space="0" w:color="auto"/>
            <w:left w:val="none" w:sz="0" w:space="0" w:color="auto"/>
            <w:bottom w:val="none" w:sz="0" w:space="0" w:color="auto"/>
            <w:right w:val="none" w:sz="0" w:space="0" w:color="auto"/>
          </w:divBdr>
        </w:div>
        <w:div w:id="2021590157">
          <w:marLeft w:val="480"/>
          <w:marRight w:val="0"/>
          <w:marTop w:val="0"/>
          <w:marBottom w:val="0"/>
          <w:divBdr>
            <w:top w:val="none" w:sz="0" w:space="0" w:color="auto"/>
            <w:left w:val="none" w:sz="0" w:space="0" w:color="auto"/>
            <w:bottom w:val="none" w:sz="0" w:space="0" w:color="auto"/>
            <w:right w:val="none" w:sz="0" w:space="0" w:color="auto"/>
          </w:divBdr>
        </w:div>
        <w:div w:id="794714221">
          <w:marLeft w:val="480"/>
          <w:marRight w:val="0"/>
          <w:marTop w:val="0"/>
          <w:marBottom w:val="0"/>
          <w:divBdr>
            <w:top w:val="none" w:sz="0" w:space="0" w:color="auto"/>
            <w:left w:val="none" w:sz="0" w:space="0" w:color="auto"/>
            <w:bottom w:val="none" w:sz="0" w:space="0" w:color="auto"/>
            <w:right w:val="none" w:sz="0" w:space="0" w:color="auto"/>
          </w:divBdr>
        </w:div>
      </w:divsChild>
    </w:div>
    <w:div w:id="1530995603">
      <w:bodyDiv w:val="1"/>
      <w:marLeft w:val="0"/>
      <w:marRight w:val="0"/>
      <w:marTop w:val="0"/>
      <w:marBottom w:val="0"/>
      <w:divBdr>
        <w:top w:val="none" w:sz="0" w:space="0" w:color="auto"/>
        <w:left w:val="none" w:sz="0" w:space="0" w:color="auto"/>
        <w:bottom w:val="none" w:sz="0" w:space="0" w:color="auto"/>
        <w:right w:val="none" w:sz="0" w:space="0" w:color="auto"/>
      </w:divBdr>
    </w:div>
    <w:div w:id="1532036288">
      <w:bodyDiv w:val="1"/>
      <w:marLeft w:val="0"/>
      <w:marRight w:val="0"/>
      <w:marTop w:val="0"/>
      <w:marBottom w:val="0"/>
      <w:divBdr>
        <w:top w:val="none" w:sz="0" w:space="0" w:color="auto"/>
        <w:left w:val="none" w:sz="0" w:space="0" w:color="auto"/>
        <w:bottom w:val="none" w:sz="0" w:space="0" w:color="auto"/>
        <w:right w:val="none" w:sz="0" w:space="0" w:color="auto"/>
      </w:divBdr>
    </w:div>
    <w:div w:id="1532451303">
      <w:bodyDiv w:val="1"/>
      <w:marLeft w:val="0"/>
      <w:marRight w:val="0"/>
      <w:marTop w:val="0"/>
      <w:marBottom w:val="0"/>
      <w:divBdr>
        <w:top w:val="none" w:sz="0" w:space="0" w:color="auto"/>
        <w:left w:val="none" w:sz="0" w:space="0" w:color="auto"/>
        <w:bottom w:val="none" w:sz="0" w:space="0" w:color="auto"/>
        <w:right w:val="none" w:sz="0" w:space="0" w:color="auto"/>
      </w:divBdr>
    </w:div>
    <w:div w:id="1532497339">
      <w:bodyDiv w:val="1"/>
      <w:marLeft w:val="0"/>
      <w:marRight w:val="0"/>
      <w:marTop w:val="0"/>
      <w:marBottom w:val="0"/>
      <w:divBdr>
        <w:top w:val="none" w:sz="0" w:space="0" w:color="auto"/>
        <w:left w:val="none" w:sz="0" w:space="0" w:color="auto"/>
        <w:bottom w:val="none" w:sz="0" w:space="0" w:color="auto"/>
        <w:right w:val="none" w:sz="0" w:space="0" w:color="auto"/>
      </w:divBdr>
    </w:div>
    <w:div w:id="1534230402">
      <w:bodyDiv w:val="1"/>
      <w:marLeft w:val="0"/>
      <w:marRight w:val="0"/>
      <w:marTop w:val="0"/>
      <w:marBottom w:val="0"/>
      <w:divBdr>
        <w:top w:val="none" w:sz="0" w:space="0" w:color="auto"/>
        <w:left w:val="none" w:sz="0" w:space="0" w:color="auto"/>
        <w:bottom w:val="none" w:sz="0" w:space="0" w:color="auto"/>
        <w:right w:val="none" w:sz="0" w:space="0" w:color="auto"/>
      </w:divBdr>
    </w:div>
    <w:div w:id="1536188976">
      <w:bodyDiv w:val="1"/>
      <w:marLeft w:val="0"/>
      <w:marRight w:val="0"/>
      <w:marTop w:val="0"/>
      <w:marBottom w:val="0"/>
      <w:divBdr>
        <w:top w:val="none" w:sz="0" w:space="0" w:color="auto"/>
        <w:left w:val="none" w:sz="0" w:space="0" w:color="auto"/>
        <w:bottom w:val="none" w:sz="0" w:space="0" w:color="auto"/>
        <w:right w:val="none" w:sz="0" w:space="0" w:color="auto"/>
      </w:divBdr>
    </w:div>
    <w:div w:id="1537039219">
      <w:bodyDiv w:val="1"/>
      <w:marLeft w:val="0"/>
      <w:marRight w:val="0"/>
      <w:marTop w:val="0"/>
      <w:marBottom w:val="0"/>
      <w:divBdr>
        <w:top w:val="none" w:sz="0" w:space="0" w:color="auto"/>
        <w:left w:val="none" w:sz="0" w:space="0" w:color="auto"/>
        <w:bottom w:val="none" w:sz="0" w:space="0" w:color="auto"/>
        <w:right w:val="none" w:sz="0" w:space="0" w:color="auto"/>
      </w:divBdr>
    </w:div>
    <w:div w:id="1537739340">
      <w:bodyDiv w:val="1"/>
      <w:marLeft w:val="0"/>
      <w:marRight w:val="0"/>
      <w:marTop w:val="0"/>
      <w:marBottom w:val="0"/>
      <w:divBdr>
        <w:top w:val="none" w:sz="0" w:space="0" w:color="auto"/>
        <w:left w:val="none" w:sz="0" w:space="0" w:color="auto"/>
        <w:bottom w:val="none" w:sz="0" w:space="0" w:color="auto"/>
        <w:right w:val="none" w:sz="0" w:space="0" w:color="auto"/>
      </w:divBdr>
    </w:div>
    <w:div w:id="1539589380">
      <w:bodyDiv w:val="1"/>
      <w:marLeft w:val="0"/>
      <w:marRight w:val="0"/>
      <w:marTop w:val="0"/>
      <w:marBottom w:val="0"/>
      <w:divBdr>
        <w:top w:val="none" w:sz="0" w:space="0" w:color="auto"/>
        <w:left w:val="none" w:sz="0" w:space="0" w:color="auto"/>
        <w:bottom w:val="none" w:sz="0" w:space="0" w:color="auto"/>
        <w:right w:val="none" w:sz="0" w:space="0" w:color="auto"/>
      </w:divBdr>
    </w:div>
    <w:div w:id="1540121398">
      <w:bodyDiv w:val="1"/>
      <w:marLeft w:val="0"/>
      <w:marRight w:val="0"/>
      <w:marTop w:val="0"/>
      <w:marBottom w:val="0"/>
      <w:divBdr>
        <w:top w:val="none" w:sz="0" w:space="0" w:color="auto"/>
        <w:left w:val="none" w:sz="0" w:space="0" w:color="auto"/>
        <w:bottom w:val="none" w:sz="0" w:space="0" w:color="auto"/>
        <w:right w:val="none" w:sz="0" w:space="0" w:color="auto"/>
      </w:divBdr>
    </w:div>
    <w:div w:id="1551383454">
      <w:bodyDiv w:val="1"/>
      <w:marLeft w:val="0"/>
      <w:marRight w:val="0"/>
      <w:marTop w:val="0"/>
      <w:marBottom w:val="0"/>
      <w:divBdr>
        <w:top w:val="none" w:sz="0" w:space="0" w:color="auto"/>
        <w:left w:val="none" w:sz="0" w:space="0" w:color="auto"/>
        <w:bottom w:val="none" w:sz="0" w:space="0" w:color="auto"/>
        <w:right w:val="none" w:sz="0" w:space="0" w:color="auto"/>
      </w:divBdr>
    </w:div>
    <w:div w:id="1553271275">
      <w:bodyDiv w:val="1"/>
      <w:marLeft w:val="0"/>
      <w:marRight w:val="0"/>
      <w:marTop w:val="0"/>
      <w:marBottom w:val="0"/>
      <w:divBdr>
        <w:top w:val="none" w:sz="0" w:space="0" w:color="auto"/>
        <w:left w:val="none" w:sz="0" w:space="0" w:color="auto"/>
        <w:bottom w:val="none" w:sz="0" w:space="0" w:color="auto"/>
        <w:right w:val="none" w:sz="0" w:space="0" w:color="auto"/>
      </w:divBdr>
    </w:div>
    <w:div w:id="1555198983">
      <w:bodyDiv w:val="1"/>
      <w:marLeft w:val="0"/>
      <w:marRight w:val="0"/>
      <w:marTop w:val="0"/>
      <w:marBottom w:val="0"/>
      <w:divBdr>
        <w:top w:val="none" w:sz="0" w:space="0" w:color="auto"/>
        <w:left w:val="none" w:sz="0" w:space="0" w:color="auto"/>
        <w:bottom w:val="none" w:sz="0" w:space="0" w:color="auto"/>
        <w:right w:val="none" w:sz="0" w:space="0" w:color="auto"/>
      </w:divBdr>
      <w:divsChild>
        <w:div w:id="13920737">
          <w:marLeft w:val="480"/>
          <w:marRight w:val="0"/>
          <w:marTop w:val="0"/>
          <w:marBottom w:val="0"/>
          <w:divBdr>
            <w:top w:val="none" w:sz="0" w:space="0" w:color="auto"/>
            <w:left w:val="none" w:sz="0" w:space="0" w:color="auto"/>
            <w:bottom w:val="none" w:sz="0" w:space="0" w:color="auto"/>
            <w:right w:val="none" w:sz="0" w:space="0" w:color="auto"/>
          </w:divBdr>
        </w:div>
        <w:div w:id="261113727">
          <w:marLeft w:val="480"/>
          <w:marRight w:val="0"/>
          <w:marTop w:val="0"/>
          <w:marBottom w:val="0"/>
          <w:divBdr>
            <w:top w:val="none" w:sz="0" w:space="0" w:color="auto"/>
            <w:left w:val="none" w:sz="0" w:space="0" w:color="auto"/>
            <w:bottom w:val="none" w:sz="0" w:space="0" w:color="auto"/>
            <w:right w:val="none" w:sz="0" w:space="0" w:color="auto"/>
          </w:divBdr>
        </w:div>
        <w:div w:id="1738896284">
          <w:marLeft w:val="480"/>
          <w:marRight w:val="0"/>
          <w:marTop w:val="0"/>
          <w:marBottom w:val="0"/>
          <w:divBdr>
            <w:top w:val="none" w:sz="0" w:space="0" w:color="auto"/>
            <w:left w:val="none" w:sz="0" w:space="0" w:color="auto"/>
            <w:bottom w:val="none" w:sz="0" w:space="0" w:color="auto"/>
            <w:right w:val="none" w:sz="0" w:space="0" w:color="auto"/>
          </w:divBdr>
        </w:div>
        <w:div w:id="1574780752">
          <w:marLeft w:val="480"/>
          <w:marRight w:val="0"/>
          <w:marTop w:val="0"/>
          <w:marBottom w:val="0"/>
          <w:divBdr>
            <w:top w:val="none" w:sz="0" w:space="0" w:color="auto"/>
            <w:left w:val="none" w:sz="0" w:space="0" w:color="auto"/>
            <w:bottom w:val="none" w:sz="0" w:space="0" w:color="auto"/>
            <w:right w:val="none" w:sz="0" w:space="0" w:color="auto"/>
          </w:divBdr>
        </w:div>
        <w:div w:id="1923637340">
          <w:marLeft w:val="480"/>
          <w:marRight w:val="0"/>
          <w:marTop w:val="0"/>
          <w:marBottom w:val="0"/>
          <w:divBdr>
            <w:top w:val="none" w:sz="0" w:space="0" w:color="auto"/>
            <w:left w:val="none" w:sz="0" w:space="0" w:color="auto"/>
            <w:bottom w:val="none" w:sz="0" w:space="0" w:color="auto"/>
            <w:right w:val="none" w:sz="0" w:space="0" w:color="auto"/>
          </w:divBdr>
        </w:div>
        <w:div w:id="1107382969">
          <w:marLeft w:val="480"/>
          <w:marRight w:val="0"/>
          <w:marTop w:val="0"/>
          <w:marBottom w:val="0"/>
          <w:divBdr>
            <w:top w:val="none" w:sz="0" w:space="0" w:color="auto"/>
            <w:left w:val="none" w:sz="0" w:space="0" w:color="auto"/>
            <w:bottom w:val="none" w:sz="0" w:space="0" w:color="auto"/>
            <w:right w:val="none" w:sz="0" w:space="0" w:color="auto"/>
          </w:divBdr>
        </w:div>
        <w:div w:id="921530743">
          <w:marLeft w:val="480"/>
          <w:marRight w:val="0"/>
          <w:marTop w:val="0"/>
          <w:marBottom w:val="0"/>
          <w:divBdr>
            <w:top w:val="none" w:sz="0" w:space="0" w:color="auto"/>
            <w:left w:val="none" w:sz="0" w:space="0" w:color="auto"/>
            <w:bottom w:val="none" w:sz="0" w:space="0" w:color="auto"/>
            <w:right w:val="none" w:sz="0" w:space="0" w:color="auto"/>
          </w:divBdr>
        </w:div>
        <w:div w:id="339627519">
          <w:marLeft w:val="480"/>
          <w:marRight w:val="0"/>
          <w:marTop w:val="0"/>
          <w:marBottom w:val="0"/>
          <w:divBdr>
            <w:top w:val="none" w:sz="0" w:space="0" w:color="auto"/>
            <w:left w:val="none" w:sz="0" w:space="0" w:color="auto"/>
            <w:bottom w:val="none" w:sz="0" w:space="0" w:color="auto"/>
            <w:right w:val="none" w:sz="0" w:space="0" w:color="auto"/>
          </w:divBdr>
        </w:div>
        <w:div w:id="1461533102">
          <w:marLeft w:val="480"/>
          <w:marRight w:val="0"/>
          <w:marTop w:val="0"/>
          <w:marBottom w:val="0"/>
          <w:divBdr>
            <w:top w:val="none" w:sz="0" w:space="0" w:color="auto"/>
            <w:left w:val="none" w:sz="0" w:space="0" w:color="auto"/>
            <w:bottom w:val="none" w:sz="0" w:space="0" w:color="auto"/>
            <w:right w:val="none" w:sz="0" w:space="0" w:color="auto"/>
          </w:divBdr>
        </w:div>
        <w:div w:id="1766920186">
          <w:marLeft w:val="480"/>
          <w:marRight w:val="0"/>
          <w:marTop w:val="0"/>
          <w:marBottom w:val="0"/>
          <w:divBdr>
            <w:top w:val="none" w:sz="0" w:space="0" w:color="auto"/>
            <w:left w:val="none" w:sz="0" w:space="0" w:color="auto"/>
            <w:bottom w:val="none" w:sz="0" w:space="0" w:color="auto"/>
            <w:right w:val="none" w:sz="0" w:space="0" w:color="auto"/>
          </w:divBdr>
        </w:div>
        <w:div w:id="45036036">
          <w:marLeft w:val="480"/>
          <w:marRight w:val="0"/>
          <w:marTop w:val="0"/>
          <w:marBottom w:val="0"/>
          <w:divBdr>
            <w:top w:val="none" w:sz="0" w:space="0" w:color="auto"/>
            <w:left w:val="none" w:sz="0" w:space="0" w:color="auto"/>
            <w:bottom w:val="none" w:sz="0" w:space="0" w:color="auto"/>
            <w:right w:val="none" w:sz="0" w:space="0" w:color="auto"/>
          </w:divBdr>
        </w:div>
      </w:divsChild>
    </w:div>
    <w:div w:id="1558082570">
      <w:bodyDiv w:val="1"/>
      <w:marLeft w:val="0"/>
      <w:marRight w:val="0"/>
      <w:marTop w:val="0"/>
      <w:marBottom w:val="0"/>
      <w:divBdr>
        <w:top w:val="none" w:sz="0" w:space="0" w:color="auto"/>
        <w:left w:val="none" w:sz="0" w:space="0" w:color="auto"/>
        <w:bottom w:val="none" w:sz="0" w:space="0" w:color="auto"/>
        <w:right w:val="none" w:sz="0" w:space="0" w:color="auto"/>
      </w:divBdr>
    </w:div>
    <w:div w:id="1559897487">
      <w:bodyDiv w:val="1"/>
      <w:marLeft w:val="0"/>
      <w:marRight w:val="0"/>
      <w:marTop w:val="0"/>
      <w:marBottom w:val="0"/>
      <w:divBdr>
        <w:top w:val="none" w:sz="0" w:space="0" w:color="auto"/>
        <w:left w:val="none" w:sz="0" w:space="0" w:color="auto"/>
        <w:bottom w:val="none" w:sz="0" w:space="0" w:color="auto"/>
        <w:right w:val="none" w:sz="0" w:space="0" w:color="auto"/>
      </w:divBdr>
    </w:div>
    <w:div w:id="1560508246">
      <w:bodyDiv w:val="1"/>
      <w:marLeft w:val="0"/>
      <w:marRight w:val="0"/>
      <w:marTop w:val="0"/>
      <w:marBottom w:val="0"/>
      <w:divBdr>
        <w:top w:val="none" w:sz="0" w:space="0" w:color="auto"/>
        <w:left w:val="none" w:sz="0" w:space="0" w:color="auto"/>
        <w:bottom w:val="none" w:sz="0" w:space="0" w:color="auto"/>
        <w:right w:val="none" w:sz="0" w:space="0" w:color="auto"/>
      </w:divBdr>
      <w:divsChild>
        <w:div w:id="1280914232">
          <w:marLeft w:val="480"/>
          <w:marRight w:val="0"/>
          <w:marTop w:val="0"/>
          <w:marBottom w:val="0"/>
          <w:divBdr>
            <w:top w:val="none" w:sz="0" w:space="0" w:color="auto"/>
            <w:left w:val="none" w:sz="0" w:space="0" w:color="auto"/>
            <w:bottom w:val="none" w:sz="0" w:space="0" w:color="auto"/>
            <w:right w:val="none" w:sz="0" w:space="0" w:color="auto"/>
          </w:divBdr>
        </w:div>
        <w:div w:id="70278186">
          <w:marLeft w:val="480"/>
          <w:marRight w:val="0"/>
          <w:marTop w:val="0"/>
          <w:marBottom w:val="0"/>
          <w:divBdr>
            <w:top w:val="none" w:sz="0" w:space="0" w:color="auto"/>
            <w:left w:val="none" w:sz="0" w:space="0" w:color="auto"/>
            <w:bottom w:val="none" w:sz="0" w:space="0" w:color="auto"/>
            <w:right w:val="none" w:sz="0" w:space="0" w:color="auto"/>
          </w:divBdr>
        </w:div>
        <w:div w:id="1496726638">
          <w:marLeft w:val="480"/>
          <w:marRight w:val="0"/>
          <w:marTop w:val="0"/>
          <w:marBottom w:val="0"/>
          <w:divBdr>
            <w:top w:val="none" w:sz="0" w:space="0" w:color="auto"/>
            <w:left w:val="none" w:sz="0" w:space="0" w:color="auto"/>
            <w:bottom w:val="none" w:sz="0" w:space="0" w:color="auto"/>
            <w:right w:val="none" w:sz="0" w:space="0" w:color="auto"/>
          </w:divBdr>
        </w:div>
        <w:div w:id="1519737266">
          <w:marLeft w:val="480"/>
          <w:marRight w:val="0"/>
          <w:marTop w:val="0"/>
          <w:marBottom w:val="0"/>
          <w:divBdr>
            <w:top w:val="none" w:sz="0" w:space="0" w:color="auto"/>
            <w:left w:val="none" w:sz="0" w:space="0" w:color="auto"/>
            <w:bottom w:val="none" w:sz="0" w:space="0" w:color="auto"/>
            <w:right w:val="none" w:sz="0" w:space="0" w:color="auto"/>
          </w:divBdr>
        </w:div>
        <w:div w:id="412968807">
          <w:marLeft w:val="480"/>
          <w:marRight w:val="0"/>
          <w:marTop w:val="0"/>
          <w:marBottom w:val="0"/>
          <w:divBdr>
            <w:top w:val="none" w:sz="0" w:space="0" w:color="auto"/>
            <w:left w:val="none" w:sz="0" w:space="0" w:color="auto"/>
            <w:bottom w:val="none" w:sz="0" w:space="0" w:color="auto"/>
            <w:right w:val="none" w:sz="0" w:space="0" w:color="auto"/>
          </w:divBdr>
        </w:div>
        <w:div w:id="2089034714">
          <w:marLeft w:val="480"/>
          <w:marRight w:val="0"/>
          <w:marTop w:val="0"/>
          <w:marBottom w:val="0"/>
          <w:divBdr>
            <w:top w:val="none" w:sz="0" w:space="0" w:color="auto"/>
            <w:left w:val="none" w:sz="0" w:space="0" w:color="auto"/>
            <w:bottom w:val="none" w:sz="0" w:space="0" w:color="auto"/>
            <w:right w:val="none" w:sz="0" w:space="0" w:color="auto"/>
          </w:divBdr>
        </w:div>
        <w:div w:id="59787713">
          <w:marLeft w:val="480"/>
          <w:marRight w:val="0"/>
          <w:marTop w:val="0"/>
          <w:marBottom w:val="0"/>
          <w:divBdr>
            <w:top w:val="none" w:sz="0" w:space="0" w:color="auto"/>
            <w:left w:val="none" w:sz="0" w:space="0" w:color="auto"/>
            <w:bottom w:val="none" w:sz="0" w:space="0" w:color="auto"/>
            <w:right w:val="none" w:sz="0" w:space="0" w:color="auto"/>
          </w:divBdr>
        </w:div>
        <w:div w:id="59836414">
          <w:marLeft w:val="480"/>
          <w:marRight w:val="0"/>
          <w:marTop w:val="0"/>
          <w:marBottom w:val="0"/>
          <w:divBdr>
            <w:top w:val="none" w:sz="0" w:space="0" w:color="auto"/>
            <w:left w:val="none" w:sz="0" w:space="0" w:color="auto"/>
            <w:bottom w:val="none" w:sz="0" w:space="0" w:color="auto"/>
            <w:right w:val="none" w:sz="0" w:space="0" w:color="auto"/>
          </w:divBdr>
        </w:div>
        <w:div w:id="462120123">
          <w:marLeft w:val="480"/>
          <w:marRight w:val="0"/>
          <w:marTop w:val="0"/>
          <w:marBottom w:val="0"/>
          <w:divBdr>
            <w:top w:val="none" w:sz="0" w:space="0" w:color="auto"/>
            <w:left w:val="none" w:sz="0" w:space="0" w:color="auto"/>
            <w:bottom w:val="none" w:sz="0" w:space="0" w:color="auto"/>
            <w:right w:val="none" w:sz="0" w:space="0" w:color="auto"/>
          </w:divBdr>
        </w:div>
        <w:div w:id="2006932054">
          <w:marLeft w:val="480"/>
          <w:marRight w:val="0"/>
          <w:marTop w:val="0"/>
          <w:marBottom w:val="0"/>
          <w:divBdr>
            <w:top w:val="none" w:sz="0" w:space="0" w:color="auto"/>
            <w:left w:val="none" w:sz="0" w:space="0" w:color="auto"/>
            <w:bottom w:val="none" w:sz="0" w:space="0" w:color="auto"/>
            <w:right w:val="none" w:sz="0" w:space="0" w:color="auto"/>
          </w:divBdr>
        </w:div>
        <w:div w:id="734857873">
          <w:marLeft w:val="480"/>
          <w:marRight w:val="0"/>
          <w:marTop w:val="0"/>
          <w:marBottom w:val="0"/>
          <w:divBdr>
            <w:top w:val="none" w:sz="0" w:space="0" w:color="auto"/>
            <w:left w:val="none" w:sz="0" w:space="0" w:color="auto"/>
            <w:bottom w:val="none" w:sz="0" w:space="0" w:color="auto"/>
            <w:right w:val="none" w:sz="0" w:space="0" w:color="auto"/>
          </w:divBdr>
        </w:div>
        <w:div w:id="1639073534">
          <w:marLeft w:val="480"/>
          <w:marRight w:val="0"/>
          <w:marTop w:val="0"/>
          <w:marBottom w:val="0"/>
          <w:divBdr>
            <w:top w:val="none" w:sz="0" w:space="0" w:color="auto"/>
            <w:left w:val="none" w:sz="0" w:space="0" w:color="auto"/>
            <w:bottom w:val="none" w:sz="0" w:space="0" w:color="auto"/>
            <w:right w:val="none" w:sz="0" w:space="0" w:color="auto"/>
          </w:divBdr>
        </w:div>
        <w:div w:id="421343304">
          <w:marLeft w:val="480"/>
          <w:marRight w:val="0"/>
          <w:marTop w:val="0"/>
          <w:marBottom w:val="0"/>
          <w:divBdr>
            <w:top w:val="none" w:sz="0" w:space="0" w:color="auto"/>
            <w:left w:val="none" w:sz="0" w:space="0" w:color="auto"/>
            <w:bottom w:val="none" w:sz="0" w:space="0" w:color="auto"/>
            <w:right w:val="none" w:sz="0" w:space="0" w:color="auto"/>
          </w:divBdr>
        </w:div>
        <w:div w:id="1127506602">
          <w:marLeft w:val="480"/>
          <w:marRight w:val="0"/>
          <w:marTop w:val="0"/>
          <w:marBottom w:val="0"/>
          <w:divBdr>
            <w:top w:val="none" w:sz="0" w:space="0" w:color="auto"/>
            <w:left w:val="none" w:sz="0" w:space="0" w:color="auto"/>
            <w:bottom w:val="none" w:sz="0" w:space="0" w:color="auto"/>
            <w:right w:val="none" w:sz="0" w:space="0" w:color="auto"/>
          </w:divBdr>
        </w:div>
        <w:div w:id="964238106">
          <w:marLeft w:val="480"/>
          <w:marRight w:val="0"/>
          <w:marTop w:val="0"/>
          <w:marBottom w:val="0"/>
          <w:divBdr>
            <w:top w:val="none" w:sz="0" w:space="0" w:color="auto"/>
            <w:left w:val="none" w:sz="0" w:space="0" w:color="auto"/>
            <w:bottom w:val="none" w:sz="0" w:space="0" w:color="auto"/>
            <w:right w:val="none" w:sz="0" w:space="0" w:color="auto"/>
          </w:divBdr>
        </w:div>
        <w:div w:id="1202938869">
          <w:marLeft w:val="480"/>
          <w:marRight w:val="0"/>
          <w:marTop w:val="0"/>
          <w:marBottom w:val="0"/>
          <w:divBdr>
            <w:top w:val="none" w:sz="0" w:space="0" w:color="auto"/>
            <w:left w:val="none" w:sz="0" w:space="0" w:color="auto"/>
            <w:bottom w:val="none" w:sz="0" w:space="0" w:color="auto"/>
            <w:right w:val="none" w:sz="0" w:space="0" w:color="auto"/>
          </w:divBdr>
        </w:div>
      </w:divsChild>
    </w:div>
    <w:div w:id="1560822945">
      <w:bodyDiv w:val="1"/>
      <w:marLeft w:val="0"/>
      <w:marRight w:val="0"/>
      <w:marTop w:val="0"/>
      <w:marBottom w:val="0"/>
      <w:divBdr>
        <w:top w:val="none" w:sz="0" w:space="0" w:color="auto"/>
        <w:left w:val="none" w:sz="0" w:space="0" w:color="auto"/>
        <w:bottom w:val="none" w:sz="0" w:space="0" w:color="auto"/>
        <w:right w:val="none" w:sz="0" w:space="0" w:color="auto"/>
      </w:divBdr>
    </w:div>
    <w:div w:id="1561399591">
      <w:bodyDiv w:val="1"/>
      <w:marLeft w:val="0"/>
      <w:marRight w:val="0"/>
      <w:marTop w:val="0"/>
      <w:marBottom w:val="0"/>
      <w:divBdr>
        <w:top w:val="none" w:sz="0" w:space="0" w:color="auto"/>
        <w:left w:val="none" w:sz="0" w:space="0" w:color="auto"/>
        <w:bottom w:val="none" w:sz="0" w:space="0" w:color="auto"/>
        <w:right w:val="none" w:sz="0" w:space="0" w:color="auto"/>
      </w:divBdr>
    </w:div>
    <w:div w:id="1563909647">
      <w:bodyDiv w:val="1"/>
      <w:marLeft w:val="0"/>
      <w:marRight w:val="0"/>
      <w:marTop w:val="0"/>
      <w:marBottom w:val="0"/>
      <w:divBdr>
        <w:top w:val="none" w:sz="0" w:space="0" w:color="auto"/>
        <w:left w:val="none" w:sz="0" w:space="0" w:color="auto"/>
        <w:bottom w:val="none" w:sz="0" w:space="0" w:color="auto"/>
        <w:right w:val="none" w:sz="0" w:space="0" w:color="auto"/>
      </w:divBdr>
      <w:divsChild>
        <w:div w:id="1163008778">
          <w:marLeft w:val="480"/>
          <w:marRight w:val="0"/>
          <w:marTop w:val="0"/>
          <w:marBottom w:val="0"/>
          <w:divBdr>
            <w:top w:val="none" w:sz="0" w:space="0" w:color="auto"/>
            <w:left w:val="none" w:sz="0" w:space="0" w:color="auto"/>
            <w:bottom w:val="none" w:sz="0" w:space="0" w:color="auto"/>
            <w:right w:val="none" w:sz="0" w:space="0" w:color="auto"/>
          </w:divBdr>
        </w:div>
        <w:div w:id="1795169429">
          <w:marLeft w:val="480"/>
          <w:marRight w:val="0"/>
          <w:marTop w:val="0"/>
          <w:marBottom w:val="0"/>
          <w:divBdr>
            <w:top w:val="none" w:sz="0" w:space="0" w:color="auto"/>
            <w:left w:val="none" w:sz="0" w:space="0" w:color="auto"/>
            <w:bottom w:val="none" w:sz="0" w:space="0" w:color="auto"/>
            <w:right w:val="none" w:sz="0" w:space="0" w:color="auto"/>
          </w:divBdr>
        </w:div>
        <w:div w:id="471364569">
          <w:marLeft w:val="480"/>
          <w:marRight w:val="0"/>
          <w:marTop w:val="0"/>
          <w:marBottom w:val="0"/>
          <w:divBdr>
            <w:top w:val="none" w:sz="0" w:space="0" w:color="auto"/>
            <w:left w:val="none" w:sz="0" w:space="0" w:color="auto"/>
            <w:bottom w:val="none" w:sz="0" w:space="0" w:color="auto"/>
            <w:right w:val="none" w:sz="0" w:space="0" w:color="auto"/>
          </w:divBdr>
        </w:div>
        <w:div w:id="1775326391">
          <w:marLeft w:val="480"/>
          <w:marRight w:val="0"/>
          <w:marTop w:val="0"/>
          <w:marBottom w:val="0"/>
          <w:divBdr>
            <w:top w:val="none" w:sz="0" w:space="0" w:color="auto"/>
            <w:left w:val="none" w:sz="0" w:space="0" w:color="auto"/>
            <w:bottom w:val="none" w:sz="0" w:space="0" w:color="auto"/>
            <w:right w:val="none" w:sz="0" w:space="0" w:color="auto"/>
          </w:divBdr>
        </w:div>
        <w:div w:id="443158210">
          <w:marLeft w:val="480"/>
          <w:marRight w:val="0"/>
          <w:marTop w:val="0"/>
          <w:marBottom w:val="0"/>
          <w:divBdr>
            <w:top w:val="none" w:sz="0" w:space="0" w:color="auto"/>
            <w:left w:val="none" w:sz="0" w:space="0" w:color="auto"/>
            <w:bottom w:val="none" w:sz="0" w:space="0" w:color="auto"/>
            <w:right w:val="none" w:sz="0" w:space="0" w:color="auto"/>
          </w:divBdr>
        </w:div>
        <w:div w:id="677344523">
          <w:marLeft w:val="480"/>
          <w:marRight w:val="0"/>
          <w:marTop w:val="0"/>
          <w:marBottom w:val="0"/>
          <w:divBdr>
            <w:top w:val="none" w:sz="0" w:space="0" w:color="auto"/>
            <w:left w:val="none" w:sz="0" w:space="0" w:color="auto"/>
            <w:bottom w:val="none" w:sz="0" w:space="0" w:color="auto"/>
            <w:right w:val="none" w:sz="0" w:space="0" w:color="auto"/>
          </w:divBdr>
        </w:div>
        <w:div w:id="1520465782">
          <w:marLeft w:val="480"/>
          <w:marRight w:val="0"/>
          <w:marTop w:val="0"/>
          <w:marBottom w:val="0"/>
          <w:divBdr>
            <w:top w:val="none" w:sz="0" w:space="0" w:color="auto"/>
            <w:left w:val="none" w:sz="0" w:space="0" w:color="auto"/>
            <w:bottom w:val="none" w:sz="0" w:space="0" w:color="auto"/>
            <w:right w:val="none" w:sz="0" w:space="0" w:color="auto"/>
          </w:divBdr>
        </w:div>
        <w:div w:id="149105223">
          <w:marLeft w:val="480"/>
          <w:marRight w:val="0"/>
          <w:marTop w:val="0"/>
          <w:marBottom w:val="0"/>
          <w:divBdr>
            <w:top w:val="none" w:sz="0" w:space="0" w:color="auto"/>
            <w:left w:val="none" w:sz="0" w:space="0" w:color="auto"/>
            <w:bottom w:val="none" w:sz="0" w:space="0" w:color="auto"/>
            <w:right w:val="none" w:sz="0" w:space="0" w:color="auto"/>
          </w:divBdr>
        </w:div>
        <w:div w:id="1880512915">
          <w:marLeft w:val="480"/>
          <w:marRight w:val="0"/>
          <w:marTop w:val="0"/>
          <w:marBottom w:val="0"/>
          <w:divBdr>
            <w:top w:val="none" w:sz="0" w:space="0" w:color="auto"/>
            <w:left w:val="none" w:sz="0" w:space="0" w:color="auto"/>
            <w:bottom w:val="none" w:sz="0" w:space="0" w:color="auto"/>
            <w:right w:val="none" w:sz="0" w:space="0" w:color="auto"/>
          </w:divBdr>
        </w:div>
        <w:div w:id="1852453275">
          <w:marLeft w:val="480"/>
          <w:marRight w:val="0"/>
          <w:marTop w:val="0"/>
          <w:marBottom w:val="0"/>
          <w:divBdr>
            <w:top w:val="none" w:sz="0" w:space="0" w:color="auto"/>
            <w:left w:val="none" w:sz="0" w:space="0" w:color="auto"/>
            <w:bottom w:val="none" w:sz="0" w:space="0" w:color="auto"/>
            <w:right w:val="none" w:sz="0" w:space="0" w:color="auto"/>
          </w:divBdr>
        </w:div>
        <w:div w:id="592204261">
          <w:marLeft w:val="480"/>
          <w:marRight w:val="0"/>
          <w:marTop w:val="0"/>
          <w:marBottom w:val="0"/>
          <w:divBdr>
            <w:top w:val="none" w:sz="0" w:space="0" w:color="auto"/>
            <w:left w:val="none" w:sz="0" w:space="0" w:color="auto"/>
            <w:bottom w:val="none" w:sz="0" w:space="0" w:color="auto"/>
            <w:right w:val="none" w:sz="0" w:space="0" w:color="auto"/>
          </w:divBdr>
        </w:div>
      </w:divsChild>
    </w:div>
    <w:div w:id="1567380300">
      <w:bodyDiv w:val="1"/>
      <w:marLeft w:val="0"/>
      <w:marRight w:val="0"/>
      <w:marTop w:val="0"/>
      <w:marBottom w:val="0"/>
      <w:divBdr>
        <w:top w:val="none" w:sz="0" w:space="0" w:color="auto"/>
        <w:left w:val="none" w:sz="0" w:space="0" w:color="auto"/>
        <w:bottom w:val="none" w:sz="0" w:space="0" w:color="auto"/>
        <w:right w:val="none" w:sz="0" w:space="0" w:color="auto"/>
      </w:divBdr>
      <w:divsChild>
        <w:div w:id="412121666">
          <w:marLeft w:val="480"/>
          <w:marRight w:val="0"/>
          <w:marTop w:val="0"/>
          <w:marBottom w:val="0"/>
          <w:divBdr>
            <w:top w:val="none" w:sz="0" w:space="0" w:color="auto"/>
            <w:left w:val="none" w:sz="0" w:space="0" w:color="auto"/>
            <w:bottom w:val="none" w:sz="0" w:space="0" w:color="auto"/>
            <w:right w:val="none" w:sz="0" w:space="0" w:color="auto"/>
          </w:divBdr>
        </w:div>
        <w:div w:id="1517380704">
          <w:marLeft w:val="480"/>
          <w:marRight w:val="0"/>
          <w:marTop w:val="0"/>
          <w:marBottom w:val="0"/>
          <w:divBdr>
            <w:top w:val="none" w:sz="0" w:space="0" w:color="auto"/>
            <w:left w:val="none" w:sz="0" w:space="0" w:color="auto"/>
            <w:bottom w:val="none" w:sz="0" w:space="0" w:color="auto"/>
            <w:right w:val="none" w:sz="0" w:space="0" w:color="auto"/>
          </w:divBdr>
        </w:div>
        <w:div w:id="1553227737">
          <w:marLeft w:val="480"/>
          <w:marRight w:val="0"/>
          <w:marTop w:val="0"/>
          <w:marBottom w:val="0"/>
          <w:divBdr>
            <w:top w:val="none" w:sz="0" w:space="0" w:color="auto"/>
            <w:left w:val="none" w:sz="0" w:space="0" w:color="auto"/>
            <w:bottom w:val="none" w:sz="0" w:space="0" w:color="auto"/>
            <w:right w:val="none" w:sz="0" w:space="0" w:color="auto"/>
          </w:divBdr>
        </w:div>
        <w:div w:id="915091611">
          <w:marLeft w:val="480"/>
          <w:marRight w:val="0"/>
          <w:marTop w:val="0"/>
          <w:marBottom w:val="0"/>
          <w:divBdr>
            <w:top w:val="none" w:sz="0" w:space="0" w:color="auto"/>
            <w:left w:val="none" w:sz="0" w:space="0" w:color="auto"/>
            <w:bottom w:val="none" w:sz="0" w:space="0" w:color="auto"/>
            <w:right w:val="none" w:sz="0" w:space="0" w:color="auto"/>
          </w:divBdr>
        </w:div>
        <w:div w:id="826482885">
          <w:marLeft w:val="480"/>
          <w:marRight w:val="0"/>
          <w:marTop w:val="0"/>
          <w:marBottom w:val="0"/>
          <w:divBdr>
            <w:top w:val="none" w:sz="0" w:space="0" w:color="auto"/>
            <w:left w:val="none" w:sz="0" w:space="0" w:color="auto"/>
            <w:bottom w:val="none" w:sz="0" w:space="0" w:color="auto"/>
            <w:right w:val="none" w:sz="0" w:space="0" w:color="auto"/>
          </w:divBdr>
        </w:div>
        <w:div w:id="1017854199">
          <w:marLeft w:val="480"/>
          <w:marRight w:val="0"/>
          <w:marTop w:val="0"/>
          <w:marBottom w:val="0"/>
          <w:divBdr>
            <w:top w:val="none" w:sz="0" w:space="0" w:color="auto"/>
            <w:left w:val="none" w:sz="0" w:space="0" w:color="auto"/>
            <w:bottom w:val="none" w:sz="0" w:space="0" w:color="auto"/>
            <w:right w:val="none" w:sz="0" w:space="0" w:color="auto"/>
          </w:divBdr>
        </w:div>
        <w:div w:id="2140033192">
          <w:marLeft w:val="480"/>
          <w:marRight w:val="0"/>
          <w:marTop w:val="0"/>
          <w:marBottom w:val="0"/>
          <w:divBdr>
            <w:top w:val="none" w:sz="0" w:space="0" w:color="auto"/>
            <w:left w:val="none" w:sz="0" w:space="0" w:color="auto"/>
            <w:bottom w:val="none" w:sz="0" w:space="0" w:color="auto"/>
            <w:right w:val="none" w:sz="0" w:space="0" w:color="auto"/>
          </w:divBdr>
        </w:div>
        <w:div w:id="1656104726">
          <w:marLeft w:val="480"/>
          <w:marRight w:val="0"/>
          <w:marTop w:val="0"/>
          <w:marBottom w:val="0"/>
          <w:divBdr>
            <w:top w:val="none" w:sz="0" w:space="0" w:color="auto"/>
            <w:left w:val="none" w:sz="0" w:space="0" w:color="auto"/>
            <w:bottom w:val="none" w:sz="0" w:space="0" w:color="auto"/>
            <w:right w:val="none" w:sz="0" w:space="0" w:color="auto"/>
          </w:divBdr>
        </w:div>
        <w:div w:id="2098624744">
          <w:marLeft w:val="480"/>
          <w:marRight w:val="0"/>
          <w:marTop w:val="0"/>
          <w:marBottom w:val="0"/>
          <w:divBdr>
            <w:top w:val="none" w:sz="0" w:space="0" w:color="auto"/>
            <w:left w:val="none" w:sz="0" w:space="0" w:color="auto"/>
            <w:bottom w:val="none" w:sz="0" w:space="0" w:color="auto"/>
            <w:right w:val="none" w:sz="0" w:space="0" w:color="auto"/>
          </w:divBdr>
        </w:div>
        <w:div w:id="330329723">
          <w:marLeft w:val="480"/>
          <w:marRight w:val="0"/>
          <w:marTop w:val="0"/>
          <w:marBottom w:val="0"/>
          <w:divBdr>
            <w:top w:val="none" w:sz="0" w:space="0" w:color="auto"/>
            <w:left w:val="none" w:sz="0" w:space="0" w:color="auto"/>
            <w:bottom w:val="none" w:sz="0" w:space="0" w:color="auto"/>
            <w:right w:val="none" w:sz="0" w:space="0" w:color="auto"/>
          </w:divBdr>
        </w:div>
        <w:div w:id="350186929">
          <w:marLeft w:val="480"/>
          <w:marRight w:val="0"/>
          <w:marTop w:val="0"/>
          <w:marBottom w:val="0"/>
          <w:divBdr>
            <w:top w:val="none" w:sz="0" w:space="0" w:color="auto"/>
            <w:left w:val="none" w:sz="0" w:space="0" w:color="auto"/>
            <w:bottom w:val="none" w:sz="0" w:space="0" w:color="auto"/>
            <w:right w:val="none" w:sz="0" w:space="0" w:color="auto"/>
          </w:divBdr>
        </w:div>
        <w:div w:id="1155799533">
          <w:marLeft w:val="480"/>
          <w:marRight w:val="0"/>
          <w:marTop w:val="0"/>
          <w:marBottom w:val="0"/>
          <w:divBdr>
            <w:top w:val="none" w:sz="0" w:space="0" w:color="auto"/>
            <w:left w:val="none" w:sz="0" w:space="0" w:color="auto"/>
            <w:bottom w:val="none" w:sz="0" w:space="0" w:color="auto"/>
            <w:right w:val="none" w:sz="0" w:space="0" w:color="auto"/>
          </w:divBdr>
        </w:div>
        <w:div w:id="592586628">
          <w:marLeft w:val="480"/>
          <w:marRight w:val="0"/>
          <w:marTop w:val="0"/>
          <w:marBottom w:val="0"/>
          <w:divBdr>
            <w:top w:val="none" w:sz="0" w:space="0" w:color="auto"/>
            <w:left w:val="none" w:sz="0" w:space="0" w:color="auto"/>
            <w:bottom w:val="none" w:sz="0" w:space="0" w:color="auto"/>
            <w:right w:val="none" w:sz="0" w:space="0" w:color="auto"/>
          </w:divBdr>
        </w:div>
        <w:div w:id="428238112">
          <w:marLeft w:val="480"/>
          <w:marRight w:val="0"/>
          <w:marTop w:val="0"/>
          <w:marBottom w:val="0"/>
          <w:divBdr>
            <w:top w:val="none" w:sz="0" w:space="0" w:color="auto"/>
            <w:left w:val="none" w:sz="0" w:space="0" w:color="auto"/>
            <w:bottom w:val="none" w:sz="0" w:space="0" w:color="auto"/>
            <w:right w:val="none" w:sz="0" w:space="0" w:color="auto"/>
          </w:divBdr>
        </w:div>
        <w:div w:id="764149802">
          <w:marLeft w:val="480"/>
          <w:marRight w:val="0"/>
          <w:marTop w:val="0"/>
          <w:marBottom w:val="0"/>
          <w:divBdr>
            <w:top w:val="none" w:sz="0" w:space="0" w:color="auto"/>
            <w:left w:val="none" w:sz="0" w:space="0" w:color="auto"/>
            <w:bottom w:val="none" w:sz="0" w:space="0" w:color="auto"/>
            <w:right w:val="none" w:sz="0" w:space="0" w:color="auto"/>
          </w:divBdr>
        </w:div>
        <w:div w:id="1146162230">
          <w:marLeft w:val="480"/>
          <w:marRight w:val="0"/>
          <w:marTop w:val="0"/>
          <w:marBottom w:val="0"/>
          <w:divBdr>
            <w:top w:val="none" w:sz="0" w:space="0" w:color="auto"/>
            <w:left w:val="none" w:sz="0" w:space="0" w:color="auto"/>
            <w:bottom w:val="none" w:sz="0" w:space="0" w:color="auto"/>
            <w:right w:val="none" w:sz="0" w:space="0" w:color="auto"/>
          </w:divBdr>
        </w:div>
        <w:div w:id="208305303">
          <w:marLeft w:val="480"/>
          <w:marRight w:val="0"/>
          <w:marTop w:val="0"/>
          <w:marBottom w:val="0"/>
          <w:divBdr>
            <w:top w:val="none" w:sz="0" w:space="0" w:color="auto"/>
            <w:left w:val="none" w:sz="0" w:space="0" w:color="auto"/>
            <w:bottom w:val="none" w:sz="0" w:space="0" w:color="auto"/>
            <w:right w:val="none" w:sz="0" w:space="0" w:color="auto"/>
          </w:divBdr>
        </w:div>
      </w:divsChild>
    </w:div>
    <w:div w:id="1567760064">
      <w:bodyDiv w:val="1"/>
      <w:marLeft w:val="0"/>
      <w:marRight w:val="0"/>
      <w:marTop w:val="0"/>
      <w:marBottom w:val="0"/>
      <w:divBdr>
        <w:top w:val="none" w:sz="0" w:space="0" w:color="auto"/>
        <w:left w:val="none" w:sz="0" w:space="0" w:color="auto"/>
        <w:bottom w:val="none" w:sz="0" w:space="0" w:color="auto"/>
        <w:right w:val="none" w:sz="0" w:space="0" w:color="auto"/>
      </w:divBdr>
    </w:div>
    <w:div w:id="1571113418">
      <w:bodyDiv w:val="1"/>
      <w:marLeft w:val="0"/>
      <w:marRight w:val="0"/>
      <w:marTop w:val="0"/>
      <w:marBottom w:val="0"/>
      <w:divBdr>
        <w:top w:val="none" w:sz="0" w:space="0" w:color="auto"/>
        <w:left w:val="none" w:sz="0" w:space="0" w:color="auto"/>
        <w:bottom w:val="none" w:sz="0" w:space="0" w:color="auto"/>
        <w:right w:val="none" w:sz="0" w:space="0" w:color="auto"/>
      </w:divBdr>
    </w:div>
    <w:div w:id="1576738751">
      <w:bodyDiv w:val="1"/>
      <w:marLeft w:val="0"/>
      <w:marRight w:val="0"/>
      <w:marTop w:val="0"/>
      <w:marBottom w:val="0"/>
      <w:divBdr>
        <w:top w:val="none" w:sz="0" w:space="0" w:color="auto"/>
        <w:left w:val="none" w:sz="0" w:space="0" w:color="auto"/>
        <w:bottom w:val="none" w:sz="0" w:space="0" w:color="auto"/>
        <w:right w:val="none" w:sz="0" w:space="0" w:color="auto"/>
      </w:divBdr>
    </w:div>
    <w:div w:id="1583100058">
      <w:bodyDiv w:val="1"/>
      <w:marLeft w:val="0"/>
      <w:marRight w:val="0"/>
      <w:marTop w:val="0"/>
      <w:marBottom w:val="0"/>
      <w:divBdr>
        <w:top w:val="none" w:sz="0" w:space="0" w:color="auto"/>
        <w:left w:val="none" w:sz="0" w:space="0" w:color="auto"/>
        <w:bottom w:val="none" w:sz="0" w:space="0" w:color="auto"/>
        <w:right w:val="none" w:sz="0" w:space="0" w:color="auto"/>
      </w:divBdr>
    </w:div>
    <w:div w:id="1583906800">
      <w:bodyDiv w:val="1"/>
      <w:marLeft w:val="0"/>
      <w:marRight w:val="0"/>
      <w:marTop w:val="0"/>
      <w:marBottom w:val="0"/>
      <w:divBdr>
        <w:top w:val="none" w:sz="0" w:space="0" w:color="auto"/>
        <w:left w:val="none" w:sz="0" w:space="0" w:color="auto"/>
        <w:bottom w:val="none" w:sz="0" w:space="0" w:color="auto"/>
        <w:right w:val="none" w:sz="0" w:space="0" w:color="auto"/>
      </w:divBdr>
    </w:div>
    <w:div w:id="1584412473">
      <w:bodyDiv w:val="1"/>
      <w:marLeft w:val="0"/>
      <w:marRight w:val="0"/>
      <w:marTop w:val="0"/>
      <w:marBottom w:val="0"/>
      <w:divBdr>
        <w:top w:val="none" w:sz="0" w:space="0" w:color="auto"/>
        <w:left w:val="none" w:sz="0" w:space="0" w:color="auto"/>
        <w:bottom w:val="none" w:sz="0" w:space="0" w:color="auto"/>
        <w:right w:val="none" w:sz="0" w:space="0" w:color="auto"/>
      </w:divBdr>
      <w:divsChild>
        <w:div w:id="296254153">
          <w:marLeft w:val="480"/>
          <w:marRight w:val="0"/>
          <w:marTop w:val="0"/>
          <w:marBottom w:val="0"/>
          <w:divBdr>
            <w:top w:val="none" w:sz="0" w:space="0" w:color="auto"/>
            <w:left w:val="none" w:sz="0" w:space="0" w:color="auto"/>
            <w:bottom w:val="none" w:sz="0" w:space="0" w:color="auto"/>
            <w:right w:val="none" w:sz="0" w:space="0" w:color="auto"/>
          </w:divBdr>
        </w:div>
        <w:div w:id="502431536">
          <w:marLeft w:val="480"/>
          <w:marRight w:val="0"/>
          <w:marTop w:val="0"/>
          <w:marBottom w:val="0"/>
          <w:divBdr>
            <w:top w:val="none" w:sz="0" w:space="0" w:color="auto"/>
            <w:left w:val="none" w:sz="0" w:space="0" w:color="auto"/>
            <w:bottom w:val="none" w:sz="0" w:space="0" w:color="auto"/>
            <w:right w:val="none" w:sz="0" w:space="0" w:color="auto"/>
          </w:divBdr>
        </w:div>
        <w:div w:id="230389048">
          <w:marLeft w:val="480"/>
          <w:marRight w:val="0"/>
          <w:marTop w:val="0"/>
          <w:marBottom w:val="0"/>
          <w:divBdr>
            <w:top w:val="none" w:sz="0" w:space="0" w:color="auto"/>
            <w:left w:val="none" w:sz="0" w:space="0" w:color="auto"/>
            <w:bottom w:val="none" w:sz="0" w:space="0" w:color="auto"/>
            <w:right w:val="none" w:sz="0" w:space="0" w:color="auto"/>
          </w:divBdr>
        </w:div>
        <w:div w:id="558396711">
          <w:marLeft w:val="480"/>
          <w:marRight w:val="0"/>
          <w:marTop w:val="0"/>
          <w:marBottom w:val="0"/>
          <w:divBdr>
            <w:top w:val="none" w:sz="0" w:space="0" w:color="auto"/>
            <w:left w:val="none" w:sz="0" w:space="0" w:color="auto"/>
            <w:bottom w:val="none" w:sz="0" w:space="0" w:color="auto"/>
            <w:right w:val="none" w:sz="0" w:space="0" w:color="auto"/>
          </w:divBdr>
        </w:div>
        <w:div w:id="2098748296">
          <w:marLeft w:val="480"/>
          <w:marRight w:val="0"/>
          <w:marTop w:val="0"/>
          <w:marBottom w:val="0"/>
          <w:divBdr>
            <w:top w:val="none" w:sz="0" w:space="0" w:color="auto"/>
            <w:left w:val="none" w:sz="0" w:space="0" w:color="auto"/>
            <w:bottom w:val="none" w:sz="0" w:space="0" w:color="auto"/>
            <w:right w:val="none" w:sz="0" w:space="0" w:color="auto"/>
          </w:divBdr>
        </w:div>
        <w:div w:id="484005378">
          <w:marLeft w:val="480"/>
          <w:marRight w:val="0"/>
          <w:marTop w:val="0"/>
          <w:marBottom w:val="0"/>
          <w:divBdr>
            <w:top w:val="none" w:sz="0" w:space="0" w:color="auto"/>
            <w:left w:val="none" w:sz="0" w:space="0" w:color="auto"/>
            <w:bottom w:val="none" w:sz="0" w:space="0" w:color="auto"/>
            <w:right w:val="none" w:sz="0" w:space="0" w:color="auto"/>
          </w:divBdr>
        </w:div>
        <w:div w:id="972369750">
          <w:marLeft w:val="480"/>
          <w:marRight w:val="0"/>
          <w:marTop w:val="0"/>
          <w:marBottom w:val="0"/>
          <w:divBdr>
            <w:top w:val="none" w:sz="0" w:space="0" w:color="auto"/>
            <w:left w:val="none" w:sz="0" w:space="0" w:color="auto"/>
            <w:bottom w:val="none" w:sz="0" w:space="0" w:color="auto"/>
            <w:right w:val="none" w:sz="0" w:space="0" w:color="auto"/>
          </w:divBdr>
        </w:div>
        <w:div w:id="6180694">
          <w:marLeft w:val="480"/>
          <w:marRight w:val="0"/>
          <w:marTop w:val="0"/>
          <w:marBottom w:val="0"/>
          <w:divBdr>
            <w:top w:val="none" w:sz="0" w:space="0" w:color="auto"/>
            <w:left w:val="none" w:sz="0" w:space="0" w:color="auto"/>
            <w:bottom w:val="none" w:sz="0" w:space="0" w:color="auto"/>
            <w:right w:val="none" w:sz="0" w:space="0" w:color="auto"/>
          </w:divBdr>
        </w:div>
        <w:div w:id="823550417">
          <w:marLeft w:val="480"/>
          <w:marRight w:val="0"/>
          <w:marTop w:val="0"/>
          <w:marBottom w:val="0"/>
          <w:divBdr>
            <w:top w:val="none" w:sz="0" w:space="0" w:color="auto"/>
            <w:left w:val="none" w:sz="0" w:space="0" w:color="auto"/>
            <w:bottom w:val="none" w:sz="0" w:space="0" w:color="auto"/>
            <w:right w:val="none" w:sz="0" w:space="0" w:color="auto"/>
          </w:divBdr>
        </w:div>
        <w:div w:id="599608626">
          <w:marLeft w:val="480"/>
          <w:marRight w:val="0"/>
          <w:marTop w:val="0"/>
          <w:marBottom w:val="0"/>
          <w:divBdr>
            <w:top w:val="none" w:sz="0" w:space="0" w:color="auto"/>
            <w:left w:val="none" w:sz="0" w:space="0" w:color="auto"/>
            <w:bottom w:val="none" w:sz="0" w:space="0" w:color="auto"/>
            <w:right w:val="none" w:sz="0" w:space="0" w:color="auto"/>
          </w:divBdr>
        </w:div>
        <w:div w:id="116343138">
          <w:marLeft w:val="480"/>
          <w:marRight w:val="0"/>
          <w:marTop w:val="0"/>
          <w:marBottom w:val="0"/>
          <w:divBdr>
            <w:top w:val="none" w:sz="0" w:space="0" w:color="auto"/>
            <w:left w:val="none" w:sz="0" w:space="0" w:color="auto"/>
            <w:bottom w:val="none" w:sz="0" w:space="0" w:color="auto"/>
            <w:right w:val="none" w:sz="0" w:space="0" w:color="auto"/>
          </w:divBdr>
        </w:div>
      </w:divsChild>
    </w:div>
    <w:div w:id="1584993327">
      <w:bodyDiv w:val="1"/>
      <w:marLeft w:val="0"/>
      <w:marRight w:val="0"/>
      <w:marTop w:val="0"/>
      <w:marBottom w:val="0"/>
      <w:divBdr>
        <w:top w:val="none" w:sz="0" w:space="0" w:color="auto"/>
        <w:left w:val="none" w:sz="0" w:space="0" w:color="auto"/>
        <w:bottom w:val="none" w:sz="0" w:space="0" w:color="auto"/>
        <w:right w:val="none" w:sz="0" w:space="0" w:color="auto"/>
      </w:divBdr>
    </w:div>
    <w:div w:id="1600408856">
      <w:bodyDiv w:val="1"/>
      <w:marLeft w:val="0"/>
      <w:marRight w:val="0"/>
      <w:marTop w:val="0"/>
      <w:marBottom w:val="0"/>
      <w:divBdr>
        <w:top w:val="none" w:sz="0" w:space="0" w:color="auto"/>
        <w:left w:val="none" w:sz="0" w:space="0" w:color="auto"/>
        <w:bottom w:val="none" w:sz="0" w:space="0" w:color="auto"/>
        <w:right w:val="none" w:sz="0" w:space="0" w:color="auto"/>
      </w:divBdr>
    </w:div>
    <w:div w:id="1600597200">
      <w:bodyDiv w:val="1"/>
      <w:marLeft w:val="0"/>
      <w:marRight w:val="0"/>
      <w:marTop w:val="0"/>
      <w:marBottom w:val="0"/>
      <w:divBdr>
        <w:top w:val="none" w:sz="0" w:space="0" w:color="auto"/>
        <w:left w:val="none" w:sz="0" w:space="0" w:color="auto"/>
        <w:bottom w:val="none" w:sz="0" w:space="0" w:color="auto"/>
        <w:right w:val="none" w:sz="0" w:space="0" w:color="auto"/>
      </w:divBdr>
    </w:div>
    <w:div w:id="1602713325">
      <w:bodyDiv w:val="1"/>
      <w:marLeft w:val="0"/>
      <w:marRight w:val="0"/>
      <w:marTop w:val="0"/>
      <w:marBottom w:val="0"/>
      <w:divBdr>
        <w:top w:val="none" w:sz="0" w:space="0" w:color="auto"/>
        <w:left w:val="none" w:sz="0" w:space="0" w:color="auto"/>
        <w:bottom w:val="none" w:sz="0" w:space="0" w:color="auto"/>
        <w:right w:val="none" w:sz="0" w:space="0" w:color="auto"/>
      </w:divBdr>
    </w:div>
    <w:div w:id="1604457906">
      <w:bodyDiv w:val="1"/>
      <w:marLeft w:val="0"/>
      <w:marRight w:val="0"/>
      <w:marTop w:val="0"/>
      <w:marBottom w:val="0"/>
      <w:divBdr>
        <w:top w:val="none" w:sz="0" w:space="0" w:color="auto"/>
        <w:left w:val="none" w:sz="0" w:space="0" w:color="auto"/>
        <w:bottom w:val="none" w:sz="0" w:space="0" w:color="auto"/>
        <w:right w:val="none" w:sz="0" w:space="0" w:color="auto"/>
      </w:divBdr>
    </w:div>
    <w:div w:id="1606424960">
      <w:bodyDiv w:val="1"/>
      <w:marLeft w:val="0"/>
      <w:marRight w:val="0"/>
      <w:marTop w:val="0"/>
      <w:marBottom w:val="0"/>
      <w:divBdr>
        <w:top w:val="none" w:sz="0" w:space="0" w:color="auto"/>
        <w:left w:val="none" w:sz="0" w:space="0" w:color="auto"/>
        <w:bottom w:val="none" w:sz="0" w:space="0" w:color="auto"/>
        <w:right w:val="none" w:sz="0" w:space="0" w:color="auto"/>
      </w:divBdr>
    </w:div>
    <w:div w:id="1609702185">
      <w:bodyDiv w:val="1"/>
      <w:marLeft w:val="0"/>
      <w:marRight w:val="0"/>
      <w:marTop w:val="0"/>
      <w:marBottom w:val="0"/>
      <w:divBdr>
        <w:top w:val="none" w:sz="0" w:space="0" w:color="auto"/>
        <w:left w:val="none" w:sz="0" w:space="0" w:color="auto"/>
        <w:bottom w:val="none" w:sz="0" w:space="0" w:color="auto"/>
        <w:right w:val="none" w:sz="0" w:space="0" w:color="auto"/>
      </w:divBdr>
    </w:div>
    <w:div w:id="1611819354">
      <w:bodyDiv w:val="1"/>
      <w:marLeft w:val="0"/>
      <w:marRight w:val="0"/>
      <w:marTop w:val="0"/>
      <w:marBottom w:val="0"/>
      <w:divBdr>
        <w:top w:val="none" w:sz="0" w:space="0" w:color="auto"/>
        <w:left w:val="none" w:sz="0" w:space="0" w:color="auto"/>
        <w:bottom w:val="none" w:sz="0" w:space="0" w:color="auto"/>
        <w:right w:val="none" w:sz="0" w:space="0" w:color="auto"/>
      </w:divBdr>
    </w:div>
    <w:div w:id="1612591979">
      <w:bodyDiv w:val="1"/>
      <w:marLeft w:val="0"/>
      <w:marRight w:val="0"/>
      <w:marTop w:val="0"/>
      <w:marBottom w:val="0"/>
      <w:divBdr>
        <w:top w:val="none" w:sz="0" w:space="0" w:color="auto"/>
        <w:left w:val="none" w:sz="0" w:space="0" w:color="auto"/>
        <w:bottom w:val="none" w:sz="0" w:space="0" w:color="auto"/>
        <w:right w:val="none" w:sz="0" w:space="0" w:color="auto"/>
      </w:divBdr>
    </w:div>
    <w:div w:id="1614173387">
      <w:bodyDiv w:val="1"/>
      <w:marLeft w:val="0"/>
      <w:marRight w:val="0"/>
      <w:marTop w:val="0"/>
      <w:marBottom w:val="0"/>
      <w:divBdr>
        <w:top w:val="none" w:sz="0" w:space="0" w:color="auto"/>
        <w:left w:val="none" w:sz="0" w:space="0" w:color="auto"/>
        <w:bottom w:val="none" w:sz="0" w:space="0" w:color="auto"/>
        <w:right w:val="none" w:sz="0" w:space="0" w:color="auto"/>
      </w:divBdr>
    </w:div>
    <w:div w:id="1614826117">
      <w:bodyDiv w:val="1"/>
      <w:marLeft w:val="0"/>
      <w:marRight w:val="0"/>
      <w:marTop w:val="0"/>
      <w:marBottom w:val="0"/>
      <w:divBdr>
        <w:top w:val="none" w:sz="0" w:space="0" w:color="auto"/>
        <w:left w:val="none" w:sz="0" w:space="0" w:color="auto"/>
        <w:bottom w:val="none" w:sz="0" w:space="0" w:color="auto"/>
        <w:right w:val="none" w:sz="0" w:space="0" w:color="auto"/>
      </w:divBdr>
    </w:div>
    <w:div w:id="1617180561">
      <w:bodyDiv w:val="1"/>
      <w:marLeft w:val="0"/>
      <w:marRight w:val="0"/>
      <w:marTop w:val="0"/>
      <w:marBottom w:val="0"/>
      <w:divBdr>
        <w:top w:val="none" w:sz="0" w:space="0" w:color="auto"/>
        <w:left w:val="none" w:sz="0" w:space="0" w:color="auto"/>
        <w:bottom w:val="none" w:sz="0" w:space="0" w:color="auto"/>
        <w:right w:val="none" w:sz="0" w:space="0" w:color="auto"/>
      </w:divBdr>
    </w:div>
    <w:div w:id="1620379621">
      <w:bodyDiv w:val="1"/>
      <w:marLeft w:val="0"/>
      <w:marRight w:val="0"/>
      <w:marTop w:val="0"/>
      <w:marBottom w:val="0"/>
      <w:divBdr>
        <w:top w:val="none" w:sz="0" w:space="0" w:color="auto"/>
        <w:left w:val="none" w:sz="0" w:space="0" w:color="auto"/>
        <w:bottom w:val="none" w:sz="0" w:space="0" w:color="auto"/>
        <w:right w:val="none" w:sz="0" w:space="0" w:color="auto"/>
      </w:divBdr>
    </w:div>
    <w:div w:id="1623265511">
      <w:bodyDiv w:val="1"/>
      <w:marLeft w:val="0"/>
      <w:marRight w:val="0"/>
      <w:marTop w:val="0"/>
      <w:marBottom w:val="0"/>
      <w:divBdr>
        <w:top w:val="none" w:sz="0" w:space="0" w:color="auto"/>
        <w:left w:val="none" w:sz="0" w:space="0" w:color="auto"/>
        <w:bottom w:val="none" w:sz="0" w:space="0" w:color="auto"/>
        <w:right w:val="none" w:sz="0" w:space="0" w:color="auto"/>
      </w:divBdr>
    </w:div>
    <w:div w:id="1630088624">
      <w:bodyDiv w:val="1"/>
      <w:marLeft w:val="0"/>
      <w:marRight w:val="0"/>
      <w:marTop w:val="0"/>
      <w:marBottom w:val="0"/>
      <w:divBdr>
        <w:top w:val="none" w:sz="0" w:space="0" w:color="auto"/>
        <w:left w:val="none" w:sz="0" w:space="0" w:color="auto"/>
        <w:bottom w:val="none" w:sz="0" w:space="0" w:color="auto"/>
        <w:right w:val="none" w:sz="0" w:space="0" w:color="auto"/>
      </w:divBdr>
    </w:div>
    <w:div w:id="1630430164">
      <w:bodyDiv w:val="1"/>
      <w:marLeft w:val="0"/>
      <w:marRight w:val="0"/>
      <w:marTop w:val="0"/>
      <w:marBottom w:val="0"/>
      <w:divBdr>
        <w:top w:val="none" w:sz="0" w:space="0" w:color="auto"/>
        <w:left w:val="none" w:sz="0" w:space="0" w:color="auto"/>
        <w:bottom w:val="none" w:sz="0" w:space="0" w:color="auto"/>
        <w:right w:val="none" w:sz="0" w:space="0" w:color="auto"/>
      </w:divBdr>
    </w:div>
    <w:div w:id="1631402084">
      <w:bodyDiv w:val="1"/>
      <w:marLeft w:val="0"/>
      <w:marRight w:val="0"/>
      <w:marTop w:val="0"/>
      <w:marBottom w:val="0"/>
      <w:divBdr>
        <w:top w:val="none" w:sz="0" w:space="0" w:color="auto"/>
        <w:left w:val="none" w:sz="0" w:space="0" w:color="auto"/>
        <w:bottom w:val="none" w:sz="0" w:space="0" w:color="auto"/>
        <w:right w:val="none" w:sz="0" w:space="0" w:color="auto"/>
      </w:divBdr>
    </w:div>
    <w:div w:id="1632133067">
      <w:bodyDiv w:val="1"/>
      <w:marLeft w:val="0"/>
      <w:marRight w:val="0"/>
      <w:marTop w:val="0"/>
      <w:marBottom w:val="0"/>
      <w:divBdr>
        <w:top w:val="none" w:sz="0" w:space="0" w:color="auto"/>
        <w:left w:val="none" w:sz="0" w:space="0" w:color="auto"/>
        <w:bottom w:val="none" w:sz="0" w:space="0" w:color="auto"/>
        <w:right w:val="none" w:sz="0" w:space="0" w:color="auto"/>
      </w:divBdr>
    </w:div>
    <w:div w:id="1634560326">
      <w:bodyDiv w:val="1"/>
      <w:marLeft w:val="0"/>
      <w:marRight w:val="0"/>
      <w:marTop w:val="0"/>
      <w:marBottom w:val="0"/>
      <w:divBdr>
        <w:top w:val="none" w:sz="0" w:space="0" w:color="auto"/>
        <w:left w:val="none" w:sz="0" w:space="0" w:color="auto"/>
        <w:bottom w:val="none" w:sz="0" w:space="0" w:color="auto"/>
        <w:right w:val="none" w:sz="0" w:space="0" w:color="auto"/>
      </w:divBdr>
    </w:div>
    <w:div w:id="1634943703">
      <w:bodyDiv w:val="1"/>
      <w:marLeft w:val="0"/>
      <w:marRight w:val="0"/>
      <w:marTop w:val="0"/>
      <w:marBottom w:val="0"/>
      <w:divBdr>
        <w:top w:val="none" w:sz="0" w:space="0" w:color="auto"/>
        <w:left w:val="none" w:sz="0" w:space="0" w:color="auto"/>
        <w:bottom w:val="none" w:sz="0" w:space="0" w:color="auto"/>
        <w:right w:val="none" w:sz="0" w:space="0" w:color="auto"/>
      </w:divBdr>
    </w:div>
    <w:div w:id="1636174630">
      <w:bodyDiv w:val="1"/>
      <w:marLeft w:val="0"/>
      <w:marRight w:val="0"/>
      <w:marTop w:val="0"/>
      <w:marBottom w:val="0"/>
      <w:divBdr>
        <w:top w:val="none" w:sz="0" w:space="0" w:color="auto"/>
        <w:left w:val="none" w:sz="0" w:space="0" w:color="auto"/>
        <w:bottom w:val="none" w:sz="0" w:space="0" w:color="auto"/>
        <w:right w:val="none" w:sz="0" w:space="0" w:color="auto"/>
      </w:divBdr>
    </w:div>
    <w:div w:id="1637368407">
      <w:bodyDiv w:val="1"/>
      <w:marLeft w:val="0"/>
      <w:marRight w:val="0"/>
      <w:marTop w:val="0"/>
      <w:marBottom w:val="0"/>
      <w:divBdr>
        <w:top w:val="none" w:sz="0" w:space="0" w:color="auto"/>
        <w:left w:val="none" w:sz="0" w:space="0" w:color="auto"/>
        <w:bottom w:val="none" w:sz="0" w:space="0" w:color="auto"/>
        <w:right w:val="none" w:sz="0" w:space="0" w:color="auto"/>
      </w:divBdr>
    </w:div>
    <w:div w:id="1638414634">
      <w:bodyDiv w:val="1"/>
      <w:marLeft w:val="0"/>
      <w:marRight w:val="0"/>
      <w:marTop w:val="0"/>
      <w:marBottom w:val="0"/>
      <w:divBdr>
        <w:top w:val="none" w:sz="0" w:space="0" w:color="auto"/>
        <w:left w:val="none" w:sz="0" w:space="0" w:color="auto"/>
        <w:bottom w:val="none" w:sz="0" w:space="0" w:color="auto"/>
        <w:right w:val="none" w:sz="0" w:space="0" w:color="auto"/>
      </w:divBdr>
      <w:divsChild>
        <w:div w:id="1453137321">
          <w:marLeft w:val="480"/>
          <w:marRight w:val="0"/>
          <w:marTop w:val="0"/>
          <w:marBottom w:val="0"/>
          <w:divBdr>
            <w:top w:val="none" w:sz="0" w:space="0" w:color="auto"/>
            <w:left w:val="none" w:sz="0" w:space="0" w:color="auto"/>
            <w:bottom w:val="none" w:sz="0" w:space="0" w:color="auto"/>
            <w:right w:val="none" w:sz="0" w:space="0" w:color="auto"/>
          </w:divBdr>
        </w:div>
        <w:div w:id="1874536899">
          <w:marLeft w:val="480"/>
          <w:marRight w:val="0"/>
          <w:marTop w:val="0"/>
          <w:marBottom w:val="0"/>
          <w:divBdr>
            <w:top w:val="none" w:sz="0" w:space="0" w:color="auto"/>
            <w:left w:val="none" w:sz="0" w:space="0" w:color="auto"/>
            <w:bottom w:val="none" w:sz="0" w:space="0" w:color="auto"/>
            <w:right w:val="none" w:sz="0" w:space="0" w:color="auto"/>
          </w:divBdr>
        </w:div>
        <w:div w:id="895971722">
          <w:marLeft w:val="480"/>
          <w:marRight w:val="0"/>
          <w:marTop w:val="0"/>
          <w:marBottom w:val="0"/>
          <w:divBdr>
            <w:top w:val="none" w:sz="0" w:space="0" w:color="auto"/>
            <w:left w:val="none" w:sz="0" w:space="0" w:color="auto"/>
            <w:bottom w:val="none" w:sz="0" w:space="0" w:color="auto"/>
            <w:right w:val="none" w:sz="0" w:space="0" w:color="auto"/>
          </w:divBdr>
        </w:div>
        <w:div w:id="1905287429">
          <w:marLeft w:val="480"/>
          <w:marRight w:val="0"/>
          <w:marTop w:val="0"/>
          <w:marBottom w:val="0"/>
          <w:divBdr>
            <w:top w:val="none" w:sz="0" w:space="0" w:color="auto"/>
            <w:left w:val="none" w:sz="0" w:space="0" w:color="auto"/>
            <w:bottom w:val="none" w:sz="0" w:space="0" w:color="auto"/>
            <w:right w:val="none" w:sz="0" w:space="0" w:color="auto"/>
          </w:divBdr>
        </w:div>
        <w:div w:id="859054690">
          <w:marLeft w:val="480"/>
          <w:marRight w:val="0"/>
          <w:marTop w:val="0"/>
          <w:marBottom w:val="0"/>
          <w:divBdr>
            <w:top w:val="none" w:sz="0" w:space="0" w:color="auto"/>
            <w:left w:val="none" w:sz="0" w:space="0" w:color="auto"/>
            <w:bottom w:val="none" w:sz="0" w:space="0" w:color="auto"/>
            <w:right w:val="none" w:sz="0" w:space="0" w:color="auto"/>
          </w:divBdr>
        </w:div>
        <w:div w:id="578373306">
          <w:marLeft w:val="480"/>
          <w:marRight w:val="0"/>
          <w:marTop w:val="0"/>
          <w:marBottom w:val="0"/>
          <w:divBdr>
            <w:top w:val="none" w:sz="0" w:space="0" w:color="auto"/>
            <w:left w:val="none" w:sz="0" w:space="0" w:color="auto"/>
            <w:bottom w:val="none" w:sz="0" w:space="0" w:color="auto"/>
            <w:right w:val="none" w:sz="0" w:space="0" w:color="auto"/>
          </w:divBdr>
        </w:div>
        <w:div w:id="1479344168">
          <w:marLeft w:val="480"/>
          <w:marRight w:val="0"/>
          <w:marTop w:val="0"/>
          <w:marBottom w:val="0"/>
          <w:divBdr>
            <w:top w:val="none" w:sz="0" w:space="0" w:color="auto"/>
            <w:left w:val="none" w:sz="0" w:space="0" w:color="auto"/>
            <w:bottom w:val="none" w:sz="0" w:space="0" w:color="auto"/>
            <w:right w:val="none" w:sz="0" w:space="0" w:color="auto"/>
          </w:divBdr>
        </w:div>
        <w:div w:id="235820871">
          <w:marLeft w:val="480"/>
          <w:marRight w:val="0"/>
          <w:marTop w:val="0"/>
          <w:marBottom w:val="0"/>
          <w:divBdr>
            <w:top w:val="none" w:sz="0" w:space="0" w:color="auto"/>
            <w:left w:val="none" w:sz="0" w:space="0" w:color="auto"/>
            <w:bottom w:val="none" w:sz="0" w:space="0" w:color="auto"/>
            <w:right w:val="none" w:sz="0" w:space="0" w:color="auto"/>
          </w:divBdr>
        </w:div>
        <w:div w:id="1464696755">
          <w:marLeft w:val="480"/>
          <w:marRight w:val="0"/>
          <w:marTop w:val="0"/>
          <w:marBottom w:val="0"/>
          <w:divBdr>
            <w:top w:val="none" w:sz="0" w:space="0" w:color="auto"/>
            <w:left w:val="none" w:sz="0" w:space="0" w:color="auto"/>
            <w:bottom w:val="none" w:sz="0" w:space="0" w:color="auto"/>
            <w:right w:val="none" w:sz="0" w:space="0" w:color="auto"/>
          </w:divBdr>
        </w:div>
        <w:div w:id="867110822">
          <w:marLeft w:val="480"/>
          <w:marRight w:val="0"/>
          <w:marTop w:val="0"/>
          <w:marBottom w:val="0"/>
          <w:divBdr>
            <w:top w:val="none" w:sz="0" w:space="0" w:color="auto"/>
            <w:left w:val="none" w:sz="0" w:space="0" w:color="auto"/>
            <w:bottom w:val="none" w:sz="0" w:space="0" w:color="auto"/>
            <w:right w:val="none" w:sz="0" w:space="0" w:color="auto"/>
          </w:divBdr>
        </w:div>
        <w:div w:id="1886673847">
          <w:marLeft w:val="480"/>
          <w:marRight w:val="0"/>
          <w:marTop w:val="0"/>
          <w:marBottom w:val="0"/>
          <w:divBdr>
            <w:top w:val="none" w:sz="0" w:space="0" w:color="auto"/>
            <w:left w:val="none" w:sz="0" w:space="0" w:color="auto"/>
            <w:bottom w:val="none" w:sz="0" w:space="0" w:color="auto"/>
            <w:right w:val="none" w:sz="0" w:space="0" w:color="auto"/>
          </w:divBdr>
        </w:div>
        <w:div w:id="239797875">
          <w:marLeft w:val="480"/>
          <w:marRight w:val="0"/>
          <w:marTop w:val="0"/>
          <w:marBottom w:val="0"/>
          <w:divBdr>
            <w:top w:val="none" w:sz="0" w:space="0" w:color="auto"/>
            <w:left w:val="none" w:sz="0" w:space="0" w:color="auto"/>
            <w:bottom w:val="none" w:sz="0" w:space="0" w:color="auto"/>
            <w:right w:val="none" w:sz="0" w:space="0" w:color="auto"/>
          </w:divBdr>
        </w:div>
        <w:div w:id="1842544767">
          <w:marLeft w:val="480"/>
          <w:marRight w:val="0"/>
          <w:marTop w:val="0"/>
          <w:marBottom w:val="0"/>
          <w:divBdr>
            <w:top w:val="none" w:sz="0" w:space="0" w:color="auto"/>
            <w:left w:val="none" w:sz="0" w:space="0" w:color="auto"/>
            <w:bottom w:val="none" w:sz="0" w:space="0" w:color="auto"/>
            <w:right w:val="none" w:sz="0" w:space="0" w:color="auto"/>
          </w:divBdr>
        </w:div>
        <w:div w:id="229315916">
          <w:marLeft w:val="480"/>
          <w:marRight w:val="0"/>
          <w:marTop w:val="0"/>
          <w:marBottom w:val="0"/>
          <w:divBdr>
            <w:top w:val="none" w:sz="0" w:space="0" w:color="auto"/>
            <w:left w:val="none" w:sz="0" w:space="0" w:color="auto"/>
            <w:bottom w:val="none" w:sz="0" w:space="0" w:color="auto"/>
            <w:right w:val="none" w:sz="0" w:space="0" w:color="auto"/>
          </w:divBdr>
        </w:div>
        <w:div w:id="293560983">
          <w:marLeft w:val="480"/>
          <w:marRight w:val="0"/>
          <w:marTop w:val="0"/>
          <w:marBottom w:val="0"/>
          <w:divBdr>
            <w:top w:val="none" w:sz="0" w:space="0" w:color="auto"/>
            <w:left w:val="none" w:sz="0" w:space="0" w:color="auto"/>
            <w:bottom w:val="none" w:sz="0" w:space="0" w:color="auto"/>
            <w:right w:val="none" w:sz="0" w:space="0" w:color="auto"/>
          </w:divBdr>
        </w:div>
      </w:divsChild>
    </w:div>
    <w:div w:id="1640190880">
      <w:bodyDiv w:val="1"/>
      <w:marLeft w:val="0"/>
      <w:marRight w:val="0"/>
      <w:marTop w:val="0"/>
      <w:marBottom w:val="0"/>
      <w:divBdr>
        <w:top w:val="none" w:sz="0" w:space="0" w:color="auto"/>
        <w:left w:val="none" w:sz="0" w:space="0" w:color="auto"/>
        <w:bottom w:val="none" w:sz="0" w:space="0" w:color="auto"/>
        <w:right w:val="none" w:sz="0" w:space="0" w:color="auto"/>
      </w:divBdr>
    </w:div>
    <w:div w:id="1641883062">
      <w:bodyDiv w:val="1"/>
      <w:marLeft w:val="0"/>
      <w:marRight w:val="0"/>
      <w:marTop w:val="0"/>
      <w:marBottom w:val="0"/>
      <w:divBdr>
        <w:top w:val="none" w:sz="0" w:space="0" w:color="auto"/>
        <w:left w:val="none" w:sz="0" w:space="0" w:color="auto"/>
        <w:bottom w:val="none" w:sz="0" w:space="0" w:color="auto"/>
        <w:right w:val="none" w:sz="0" w:space="0" w:color="auto"/>
      </w:divBdr>
      <w:divsChild>
        <w:div w:id="1367565882">
          <w:marLeft w:val="480"/>
          <w:marRight w:val="0"/>
          <w:marTop w:val="0"/>
          <w:marBottom w:val="0"/>
          <w:divBdr>
            <w:top w:val="none" w:sz="0" w:space="0" w:color="auto"/>
            <w:left w:val="none" w:sz="0" w:space="0" w:color="auto"/>
            <w:bottom w:val="none" w:sz="0" w:space="0" w:color="auto"/>
            <w:right w:val="none" w:sz="0" w:space="0" w:color="auto"/>
          </w:divBdr>
        </w:div>
        <w:div w:id="1549805134">
          <w:marLeft w:val="480"/>
          <w:marRight w:val="0"/>
          <w:marTop w:val="0"/>
          <w:marBottom w:val="0"/>
          <w:divBdr>
            <w:top w:val="none" w:sz="0" w:space="0" w:color="auto"/>
            <w:left w:val="none" w:sz="0" w:space="0" w:color="auto"/>
            <w:bottom w:val="none" w:sz="0" w:space="0" w:color="auto"/>
            <w:right w:val="none" w:sz="0" w:space="0" w:color="auto"/>
          </w:divBdr>
        </w:div>
        <w:div w:id="343560830">
          <w:marLeft w:val="480"/>
          <w:marRight w:val="0"/>
          <w:marTop w:val="0"/>
          <w:marBottom w:val="0"/>
          <w:divBdr>
            <w:top w:val="none" w:sz="0" w:space="0" w:color="auto"/>
            <w:left w:val="none" w:sz="0" w:space="0" w:color="auto"/>
            <w:bottom w:val="none" w:sz="0" w:space="0" w:color="auto"/>
            <w:right w:val="none" w:sz="0" w:space="0" w:color="auto"/>
          </w:divBdr>
        </w:div>
        <w:div w:id="1107045930">
          <w:marLeft w:val="480"/>
          <w:marRight w:val="0"/>
          <w:marTop w:val="0"/>
          <w:marBottom w:val="0"/>
          <w:divBdr>
            <w:top w:val="none" w:sz="0" w:space="0" w:color="auto"/>
            <w:left w:val="none" w:sz="0" w:space="0" w:color="auto"/>
            <w:bottom w:val="none" w:sz="0" w:space="0" w:color="auto"/>
            <w:right w:val="none" w:sz="0" w:space="0" w:color="auto"/>
          </w:divBdr>
        </w:div>
        <w:div w:id="617179589">
          <w:marLeft w:val="480"/>
          <w:marRight w:val="0"/>
          <w:marTop w:val="0"/>
          <w:marBottom w:val="0"/>
          <w:divBdr>
            <w:top w:val="none" w:sz="0" w:space="0" w:color="auto"/>
            <w:left w:val="none" w:sz="0" w:space="0" w:color="auto"/>
            <w:bottom w:val="none" w:sz="0" w:space="0" w:color="auto"/>
            <w:right w:val="none" w:sz="0" w:space="0" w:color="auto"/>
          </w:divBdr>
        </w:div>
        <w:div w:id="1220626839">
          <w:marLeft w:val="480"/>
          <w:marRight w:val="0"/>
          <w:marTop w:val="0"/>
          <w:marBottom w:val="0"/>
          <w:divBdr>
            <w:top w:val="none" w:sz="0" w:space="0" w:color="auto"/>
            <w:left w:val="none" w:sz="0" w:space="0" w:color="auto"/>
            <w:bottom w:val="none" w:sz="0" w:space="0" w:color="auto"/>
            <w:right w:val="none" w:sz="0" w:space="0" w:color="auto"/>
          </w:divBdr>
        </w:div>
        <w:div w:id="1297905690">
          <w:marLeft w:val="480"/>
          <w:marRight w:val="0"/>
          <w:marTop w:val="0"/>
          <w:marBottom w:val="0"/>
          <w:divBdr>
            <w:top w:val="none" w:sz="0" w:space="0" w:color="auto"/>
            <w:left w:val="none" w:sz="0" w:space="0" w:color="auto"/>
            <w:bottom w:val="none" w:sz="0" w:space="0" w:color="auto"/>
            <w:right w:val="none" w:sz="0" w:space="0" w:color="auto"/>
          </w:divBdr>
        </w:div>
        <w:div w:id="775641443">
          <w:marLeft w:val="480"/>
          <w:marRight w:val="0"/>
          <w:marTop w:val="0"/>
          <w:marBottom w:val="0"/>
          <w:divBdr>
            <w:top w:val="none" w:sz="0" w:space="0" w:color="auto"/>
            <w:left w:val="none" w:sz="0" w:space="0" w:color="auto"/>
            <w:bottom w:val="none" w:sz="0" w:space="0" w:color="auto"/>
            <w:right w:val="none" w:sz="0" w:space="0" w:color="auto"/>
          </w:divBdr>
        </w:div>
        <w:div w:id="1399741363">
          <w:marLeft w:val="480"/>
          <w:marRight w:val="0"/>
          <w:marTop w:val="0"/>
          <w:marBottom w:val="0"/>
          <w:divBdr>
            <w:top w:val="none" w:sz="0" w:space="0" w:color="auto"/>
            <w:left w:val="none" w:sz="0" w:space="0" w:color="auto"/>
            <w:bottom w:val="none" w:sz="0" w:space="0" w:color="auto"/>
            <w:right w:val="none" w:sz="0" w:space="0" w:color="auto"/>
          </w:divBdr>
        </w:div>
        <w:div w:id="166097737">
          <w:marLeft w:val="480"/>
          <w:marRight w:val="0"/>
          <w:marTop w:val="0"/>
          <w:marBottom w:val="0"/>
          <w:divBdr>
            <w:top w:val="none" w:sz="0" w:space="0" w:color="auto"/>
            <w:left w:val="none" w:sz="0" w:space="0" w:color="auto"/>
            <w:bottom w:val="none" w:sz="0" w:space="0" w:color="auto"/>
            <w:right w:val="none" w:sz="0" w:space="0" w:color="auto"/>
          </w:divBdr>
        </w:div>
        <w:div w:id="1723674030">
          <w:marLeft w:val="480"/>
          <w:marRight w:val="0"/>
          <w:marTop w:val="0"/>
          <w:marBottom w:val="0"/>
          <w:divBdr>
            <w:top w:val="none" w:sz="0" w:space="0" w:color="auto"/>
            <w:left w:val="none" w:sz="0" w:space="0" w:color="auto"/>
            <w:bottom w:val="none" w:sz="0" w:space="0" w:color="auto"/>
            <w:right w:val="none" w:sz="0" w:space="0" w:color="auto"/>
          </w:divBdr>
        </w:div>
        <w:div w:id="2061055129">
          <w:marLeft w:val="480"/>
          <w:marRight w:val="0"/>
          <w:marTop w:val="0"/>
          <w:marBottom w:val="0"/>
          <w:divBdr>
            <w:top w:val="none" w:sz="0" w:space="0" w:color="auto"/>
            <w:left w:val="none" w:sz="0" w:space="0" w:color="auto"/>
            <w:bottom w:val="none" w:sz="0" w:space="0" w:color="auto"/>
            <w:right w:val="none" w:sz="0" w:space="0" w:color="auto"/>
          </w:divBdr>
        </w:div>
        <w:div w:id="1789934925">
          <w:marLeft w:val="480"/>
          <w:marRight w:val="0"/>
          <w:marTop w:val="0"/>
          <w:marBottom w:val="0"/>
          <w:divBdr>
            <w:top w:val="none" w:sz="0" w:space="0" w:color="auto"/>
            <w:left w:val="none" w:sz="0" w:space="0" w:color="auto"/>
            <w:bottom w:val="none" w:sz="0" w:space="0" w:color="auto"/>
            <w:right w:val="none" w:sz="0" w:space="0" w:color="auto"/>
          </w:divBdr>
        </w:div>
        <w:div w:id="1318652854">
          <w:marLeft w:val="480"/>
          <w:marRight w:val="0"/>
          <w:marTop w:val="0"/>
          <w:marBottom w:val="0"/>
          <w:divBdr>
            <w:top w:val="none" w:sz="0" w:space="0" w:color="auto"/>
            <w:left w:val="none" w:sz="0" w:space="0" w:color="auto"/>
            <w:bottom w:val="none" w:sz="0" w:space="0" w:color="auto"/>
            <w:right w:val="none" w:sz="0" w:space="0" w:color="auto"/>
          </w:divBdr>
        </w:div>
        <w:div w:id="1203784812">
          <w:marLeft w:val="480"/>
          <w:marRight w:val="0"/>
          <w:marTop w:val="0"/>
          <w:marBottom w:val="0"/>
          <w:divBdr>
            <w:top w:val="none" w:sz="0" w:space="0" w:color="auto"/>
            <w:left w:val="none" w:sz="0" w:space="0" w:color="auto"/>
            <w:bottom w:val="none" w:sz="0" w:space="0" w:color="auto"/>
            <w:right w:val="none" w:sz="0" w:space="0" w:color="auto"/>
          </w:divBdr>
        </w:div>
        <w:div w:id="2096900871">
          <w:marLeft w:val="480"/>
          <w:marRight w:val="0"/>
          <w:marTop w:val="0"/>
          <w:marBottom w:val="0"/>
          <w:divBdr>
            <w:top w:val="none" w:sz="0" w:space="0" w:color="auto"/>
            <w:left w:val="none" w:sz="0" w:space="0" w:color="auto"/>
            <w:bottom w:val="none" w:sz="0" w:space="0" w:color="auto"/>
            <w:right w:val="none" w:sz="0" w:space="0" w:color="auto"/>
          </w:divBdr>
        </w:div>
        <w:div w:id="1155605380">
          <w:marLeft w:val="480"/>
          <w:marRight w:val="0"/>
          <w:marTop w:val="0"/>
          <w:marBottom w:val="0"/>
          <w:divBdr>
            <w:top w:val="none" w:sz="0" w:space="0" w:color="auto"/>
            <w:left w:val="none" w:sz="0" w:space="0" w:color="auto"/>
            <w:bottom w:val="none" w:sz="0" w:space="0" w:color="auto"/>
            <w:right w:val="none" w:sz="0" w:space="0" w:color="auto"/>
          </w:divBdr>
        </w:div>
        <w:div w:id="135341388">
          <w:marLeft w:val="480"/>
          <w:marRight w:val="0"/>
          <w:marTop w:val="0"/>
          <w:marBottom w:val="0"/>
          <w:divBdr>
            <w:top w:val="none" w:sz="0" w:space="0" w:color="auto"/>
            <w:left w:val="none" w:sz="0" w:space="0" w:color="auto"/>
            <w:bottom w:val="none" w:sz="0" w:space="0" w:color="auto"/>
            <w:right w:val="none" w:sz="0" w:space="0" w:color="auto"/>
          </w:divBdr>
        </w:div>
      </w:divsChild>
    </w:div>
    <w:div w:id="1644188601">
      <w:bodyDiv w:val="1"/>
      <w:marLeft w:val="0"/>
      <w:marRight w:val="0"/>
      <w:marTop w:val="0"/>
      <w:marBottom w:val="0"/>
      <w:divBdr>
        <w:top w:val="none" w:sz="0" w:space="0" w:color="auto"/>
        <w:left w:val="none" w:sz="0" w:space="0" w:color="auto"/>
        <w:bottom w:val="none" w:sz="0" w:space="0" w:color="auto"/>
        <w:right w:val="none" w:sz="0" w:space="0" w:color="auto"/>
      </w:divBdr>
    </w:div>
    <w:div w:id="1653291414">
      <w:bodyDiv w:val="1"/>
      <w:marLeft w:val="0"/>
      <w:marRight w:val="0"/>
      <w:marTop w:val="0"/>
      <w:marBottom w:val="0"/>
      <w:divBdr>
        <w:top w:val="none" w:sz="0" w:space="0" w:color="auto"/>
        <w:left w:val="none" w:sz="0" w:space="0" w:color="auto"/>
        <w:bottom w:val="none" w:sz="0" w:space="0" w:color="auto"/>
        <w:right w:val="none" w:sz="0" w:space="0" w:color="auto"/>
      </w:divBdr>
    </w:div>
    <w:div w:id="1655602525">
      <w:bodyDiv w:val="1"/>
      <w:marLeft w:val="0"/>
      <w:marRight w:val="0"/>
      <w:marTop w:val="0"/>
      <w:marBottom w:val="0"/>
      <w:divBdr>
        <w:top w:val="none" w:sz="0" w:space="0" w:color="auto"/>
        <w:left w:val="none" w:sz="0" w:space="0" w:color="auto"/>
        <w:bottom w:val="none" w:sz="0" w:space="0" w:color="auto"/>
        <w:right w:val="none" w:sz="0" w:space="0" w:color="auto"/>
      </w:divBdr>
    </w:div>
    <w:div w:id="1655723929">
      <w:bodyDiv w:val="1"/>
      <w:marLeft w:val="0"/>
      <w:marRight w:val="0"/>
      <w:marTop w:val="0"/>
      <w:marBottom w:val="0"/>
      <w:divBdr>
        <w:top w:val="none" w:sz="0" w:space="0" w:color="auto"/>
        <w:left w:val="none" w:sz="0" w:space="0" w:color="auto"/>
        <w:bottom w:val="none" w:sz="0" w:space="0" w:color="auto"/>
        <w:right w:val="none" w:sz="0" w:space="0" w:color="auto"/>
      </w:divBdr>
      <w:divsChild>
        <w:div w:id="874317508">
          <w:marLeft w:val="480"/>
          <w:marRight w:val="0"/>
          <w:marTop w:val="0"/>
          <w:marBottom w:val="0"/>
          <w:divBdr>
            <w:top w:val="none" w:sz="0" w:space="0" w:color="auto"/>
            <w:left w:val="none" w:sz="0" w:space="0" w:color="auto"/>
            <w:bottom w:val="none" w:sz="0" w:space="0" w:color="auto"/>
            <w:right w:val="none" w:sz="0" w:space="0" w:color="auto"/>
          </w:divBdr>
        </w:div>
        <w:div w:id="534124514">
          <w:marLeft w:val="480"/>
          <w:marRight w:val="0"/>
          <w:marTop w:val="0"/>
          <w:marBottom w:val="0"/>
          <w:divBdr>
            <w:top w:val="none" w:sz="0" w:space="0" w:color="auto"/>
            <w:left w:val="none" w:sz="0" w:space="0" w:color="auto"/>
            <w:bottom w:val="none" w:sz="0" w:space="0" w:color="auto"/>
            <w:right w:val="none" w:sz="0" w:space="0" w:color="auto"/>
          </w:divBdr>
        </w:div>
        <w:div w:id="1462724098">
          <w:marLeft w:val="480"/>
          <w:marRight w:val="0"/>
          <w:marTop w:val="0"/>
          <w:marBottom w:val="0"/>
          <w:divBdr>
            <w:top w:val="none" w:sz="0" w:space="0" w:color="auto"/>
            <w:left w:val="none" w:sz="0" w:space="0" w:color="auto"/>
            <w:bottom w:val="none" w:sz="0" w:space="0" w:color="auto"/>
            <w:right w:val="none" w:sz="0" w:space="0" w:color="auto"/>
          </w:divBdr>
        </w:div>
        <w:div w:id="2028098635">
          <w:marLeft w:val="480"/>
          <w:marRight w:val="0"/>
          <w:marTop w:val="0"/>
          <w:marBottom w:val="0"/>
          <w:divBdr>
            <w:top w:val="none" w:sz="0" w:space="0" w:color="auto"/>
            <w:left w:val="none" w:sz="0" w:space="0" w:color="auto"/>
            <w:bottom w:val="none" w:sz="0" w:space="0" w:color="auto"/>
            <w:right w:val="none" w:sz="0" w:space="0" w:color="auto"/>
          </w:divBdr>
        </w:div>
        <w:div w:id="1339884769">
          <w:marLeft w:val="480"/>
          <w:marRight w:val="0"/>
          <w:marTop w:val="0"/>
          <w:marBottom w:val="0"/>
          <w:divBdr>
            <w:top w:val="none" w:sz="0" w:space="0" w:color="auto"/>
            <w:left w:val="none" w:sz="0" w:space="0" w:color="auto"/>
            <w:bottom w:val="none" w:sz="0" w:space="0" w:color="auto"/>
            <w:right w:val="none" w:sz="0" w:space="0" w:color="auto"/>
          </w:divBdr>
        </w:div>
        <w:div w:id="770471266">
          <w:marLeft w:val="480"/>
          <w:marRight w:val="0"/>
          <w:marTop w:val="0"/>
          <w:marBottom w:val="0"/>
          <w:divBdr>
            <w:top w:val="none" w:sz="0" w:space="0" w:color="auto"/>
            <w:left w:val="none" w:sz="0" w:space="0" w:color="auto"/>
            <w:bottom w:val="none" w:sz="0" w:space="0" w:color="auto"/>
            <w:right w:val="none" w:sz="0" w:space="0" w:color="auto"/>
          </w:divBdr>
        </w:div>
        <w:div w:id="1557160301">
          <w:marLeft w:val="480"/>
          <w:marRight w:val="0"/>
          <w:marTop w:val="0"/>
          <w:marBottom w:val="0"/>
          <w:divBdr>
            <w:top w:val="none" w:sz="0" w:space="0" w:color="auto"/>
            <w:left w:val="none" w:sz="0" w:space="0" w:color="auto"/>
            <w:bottom w:val="none" w:sz="0" w:space="0" w:color="auto"/>
            <w:right w:val="none" w:sz="0" w:space="0" w:color="auto"/>
          </w:divBdr>
        </w:div>
        <w:div w:id="1222445573">
          <w:marLeft w:val="480"/>
          <w:marRight w:val="0"/>
          <w:marTop w:val="0"/>
          <w:marBottom w:val="0"/>
          <w:divBdr>
            <w:top w:val="none" w:sz="0" w:space="0" w:color="auto"/>
            <w:left w:val="none" w:sz="0" w:space="0" w:color="auto"/>
            <w:bottom w:val="none" w:sz="0" w:space="0" w:color="auto"/>
            <w:right w:val="none" w:sz="0" w:space="0" w:color="auto"/>
          </w:divBdr>
        </w:div>
        <w:div w:id="1707559643">
          <w:marLeft w:val="480"/>
          <w:marRight w:val="0"/>
          <w:marTop w:val="0"/>
          <w:marBottom w:val="0"/>
          <w:divBdr>
            <w:top w:val="none" w:sz="0" w:space="0" w:color="auto"/>
            <w:left w:val="none" w:sz="0" w:space="0" w:color="auto"/>
            <w:bottom w:val="none" w:sz="0" w:space="0" w:color="auto"/>
            <w:right w:val="none" w:sz="0" w:space="0" w:color="auto"/>
          </w:divBdr>
        </w:div>
        <w:div w:id="1539925987">
          <w:marLeft w:val="480"/>
          <w:marRight w:val="0"/>
          <w:marTop w:val="0"/>
          <w:marBottom w:val="0"/>
          <w:divBdr>
            <w:top w:val="none" w:sz="0" w:space="0" w:color="auto"/>
            <w:left w:val="none" w:sz="0" w:space="0" w:color="auto"/>
            <w:bottom w:val="none" w:sz="0" w:space="0" w:color="auto"/>
            <w:right w:val="none" w:sz="0" w:space="0" w:color="auto"/>
          </w:divBdr>
        </w:div>
        <w:div w:id="542713011">
          <w:marLeft w:val="480"/>
          <w:marRight w:val="0"/>
          <w:marTop w:val="0"/>
          <w:marBottom w:val="0"/>
          <w:divBdr>
            <w:top w:val="none" w:sz="0" w:space="0" w:color="auto"/>
            <w:left w:val="none" w:sz="0" w:space="0" w:color="auto"/>
            <w:bottom w:val="none" w:sz="0" w:space="0" w:color="auto"/>
            <w:right w:val="none" w:sz="0" w:space="0" w:color="auto"/>
          </w:divBdr>
        </w:div>
        <w:div w:id="54818410">
          <w:marLeft w:val="480"/>
          <w:marRight w:val="0"/>
          <w:marTop w:val="0"/>
          <w:marBottom w:val="0"/>
          <w:divBdr>
            <w:top w:val="none" w:sz="0" w:space="0" w:color="auto"/>
            <w:left w:val="none" w:sz="0" w:space="0" w:color="auto"/>
            <w:bottom w:val="none" w:sz="0" w:space="0" w:color="auto"/>
            <w:right w:val="none" w:sz="0" w:space="0" w:color="auto"/>
          </w:divBdr>
        </w:div>
        <w:div w:id="1954822421">
          <w:marLeft w:val="480"/>
          <w:marRight w:val="0"/>
          <w:marTop w:val="0"/>
          <w:marBottom w:val="0"/>
          <w:divBdr>
            <w:top w:val="none" w:sz="0" w:space="0" w:color="auto"/>
            <w:left w:val="none" w:sz="0" w:space="0" w:color="auto"/>
            <w:bottom w:val="none" w:sz="0" w:space="0" w:color="auto"/>
            <w:right w:val="none" w:sz="0" w:space="0" w:color="auto"/>
          </w:divBdr>
        </w:div>
        <w:div w:id="110559394">
          <w:marLeft w:val="480"/>
          <w:marRight w:val="0"/>
          <w:marTop w:val="0"/>
          <w:marBottom w:val="0"/>
          <w:divBdr>
            <w:top w:val="none" w:sz="0" w:space="0" w:color="auto"/>
            <w:left w:val="none" w:sz="0" w:space="0" w:color="auto"/>
            <w:bottom w:val="none" w:sz="0" w:space="0" w:color="auto"/>
            <w:right w:val="none" w:sz="0" w:space="0" w:color="auto"/>
          </w:divBdr>
        </w:div>
        <w:div w:id="1164128072">
          <w:marLeft w:val="480"/>
          <w:marRight w:val="0"/>
          <w:marTop w:val="0"/>
          <w:marBottom w:val="0"/>
          <w:divBdr>
            <w:top w:val="none" w:sz="0" w:space="0" w:color="auto"/>
            <w:left w:val="none" w:sz="0" w:space="0" w:color="auto"/>
            <w:bottom w:val="none" w:sz="0" w:space="0" w:color="auto"/>
            <w:right w:val="none" w:sz="0" w:space="0" w:color="auto"/>
          </w:divBdr>
        </w:div>
        <w:div w:id="1754203857">
          <w:marLeft w:val="480"/>
          <w:marRight w:val="0"/>
          <w:marTop w:val="0"/>
          <w:marBottom w:val="0"/>
          <w:divBdr>
            <w:top w:val="none" w:sz="0" w:space="0" w:color="auto"/>
            <w:left w:val="none" w:sz="0" w:space="0" w:color="auto"/>
            <w:bottom w:val="none" w:sz="0" w:space="0" w:color="auto"/>
            <w:right w:val="none" w:sz="0" w:space="0" w:color="auto"/>
          </w:divBdr>
        </w:div>
        <w:div w:id="68966502">
          <w:marLeft w:val="480"/>
          <w:marRight w:val="0"/>
          <w:marTop w:val="0"/>
          <w:marBottom w:val="0"/>
          <w:divBdr>
            <w:top w:val="none" w:sz="0" w:space="0" w:color="auto"/>
            <w:left w:val="none" w:sz="0" w:space="0" w:color="auto"/>
            <w:bottom w:val="none" w:sz="0" w:space="0" w:color="auto"/>
            <w:right w:val="none" w:sz="0" w:space="0" w:color="auto"/>
          </w:divBdr>
        </w:div>
      </w:divsChild>
    </w:div>
    <w:div w:id="1657949881">
      <w:bodyDiv w:val="1"/>
      <w:marLeft w:val="0"/>
      <w:marRight w:val="0"/>
      <w:marTop w:val="0"/>
      <w:marBottom w:val="0"/>
      <w:divBdr>
        <w:top w:val="none" w:sz="0" w:space="0" w:color="auto"/>
        <w:left w:val="none" w:sz="0" w:space="0" w:color="auto"/>
        <w:bottom w:val="none" w:sz="0" w:space="0" w:color="auto"/>
        <w:right w:val="none" w:sz="0" w:space="0" w:color="auto"/>
      </w:divBdr>
    </w:div>
    <w:div w:id="1658605110">
      <w:bodyDiv w:val="1"/>
      <w:marLeft w:val="0"/>
      <w:marRight w:val="0"/>
      <w:marTop w:val="0"/>
      <w:marBottom w:val="0"/>
      <w:divBdr>
        <w:top w:val="none" w:sz="0" w:space="0" w:color="auto"/>
        <w:left w:val="none" w:sz="0" w:space="0" w:color="auto"/>
        <w:bottom w:val="none" w:sz="0" w:space="0" w:color="auto"/>
        <w:right w:val="none" w:sz="0" w:space="0" w:color="auto"/>
      </w:divBdr>
    </w:div>
    <w:div w:id="1660232858">
      <w:bodyDiv w:val="1"/>
      <w:marLeft w:val="0"/>
      <w:marRight w:val="0"/>
      <w:marTop w:val="0"/>
      <w:marBottom w:val="0"/>
      <w:divBdr>
        <w:top w:val="none" w:sz="0" w:space="0" w:color="auto"/>
        <w:left w:val="none" w:sz="0" w:space="0" w:color="auto"/>
        <w:bottom w:val="none" w:sz="0" w:space="0" w:color="auto"/>
        <w:right w:val="none" w:sz="0" w:space="0" w:color="auto"/>
      </w:divBdr>
    </w:div>
    <w:div w:id="1663584718">
      <w:bodyDiv w:val="1"/>
      <w:marLeft w:val="0"/>
      <w:marRight w:val="0"/>
      <w:marTop w:val="0"/>
      <w:marBottom w:val="0"/>
      <w:divBdr>
        <w:top w:val="none" w:sz="0" w:space="0" w:color="auto"/>
        <w:left w:val="none" w:sz="0" w:space="0" w:color="auto"/>
        <w:bottom w:val="none" w:sz="0" w:space="0" w:color="auto"/>
        <w:right w:val="none" w:sz="0" w:space="0" w:color="auto"/>
      </w:divBdr>
    </w:div>
    <w:div w:id="1663700540">
      <w:bodyDiv w:val="1"/>
      <w:marLeft w:val="0"/>
      <w:marRight w:val="0"/>
      <w:marTop w:val="0"/>
      <w:marBottom w:val="0"/>
      <w:divBdr>
        <w:top w:val="none" w:sz="0" w:space="0" w:color="auto"/>
        <w:left w:val="none" w:sz="0" w:space="0" w:color="auto"/>
        <w:bottom w:val="none" w:sz="0" w:space="0" w:color="auto"/>
        <w:right w:val="none" w:sz="0" w:space="0" w:color="auto"/>
      </w:divBdr>
    </w:div>
    <w:div w:id="1666124260">
      <w:bodyDiv w:val="1"/>
      <w:marLeft w:val="0"/>
      <w:marRight w:val="0"/>
      <w:marTop w:val="0"/>
      <w:marBottom w:val="0"/>
      <w:divBdr>
        <w:top w:val="none" w:sz="0" w:space="0" w:color="auto"/>
        <w:left w:val="none" w:sz="0" w:space="0" w:color="auto"/>
        <w:bottom w:val="none" w:sz="0" w:space="0" w:color="auto"/>
        <w:right w:val="none" w:sz="0" w:space="0" w:color="auto"/>
      </w:divBdr>
      <w:divsChild>
        <w:div w:id="1801222784">
          <w:marLeft w:val="480"/>
          <w:marRight w:val="0"/>
          <w:marTop w:val="0"/>
          <w:marBottom w:val="0"/>
          <w:divBdr>
            <w:top w:val="none" w:sz="0" w:space="0" w:color="auto"/>
            <w:left w:val="none" w:sz="0" w:space="0" w:color="auto"/>
            <w:bottom w:val="none" w:sz="0" w:space="0" w:color="auto"/>
            <w:right w:val="none" w:sz="0" w:space="0" w:color="auto"/>
          </w:divBdr>
        </w:div>
        <w:div w:id="897665001">
          <w:marLeft w:val="480"/>
          <w:marRight w:val="0"/>
          <w:marTop w:val="0"/>
          <w:marBottom w:val="0"/>
          <w:divBdr>
            <w:top w:val="none" w:sz="0" w:space="0" w:color="auto"/>
            <w:left w:val="none" w:sz="0" w:space="0" w:color="auto"/>
            <w:bottom w:val="none" w:sz="0" w:space="0" w:color="auto"/>
            <w:right w:val="none" w:sz="0" w:space="0" w:color="auto"/>
          </w:divBdr>
        </w:div>
        <w:div w:id="1235166114">
          <w:marLeft w:val="480"/>
          <w:marRight w:val="0"/>
          <w:marTop w:val="0"/>
          <w:marBottom w:val="0"/>
          <w:divBdr>
            <w:top w:val="none" w:sz="0" w:space="0" w:color="auto"/>
            <w:left w:val="none" w:sz="0" w:space="0" w:color="auto"/>
            <w:bottom w:val="none" w:sz="0" w:space="0" w:color="auto"/>
            <w:right w:val="none" w:sz="0" w:space="0" w:color="auto"/>
          </w:divBdr>
        </w:div>
        <w:div w:id="491067675">
          <w:marLeft w:val="480"/>
          <w:marRight w:val="0"/>
          <w:marTop w:val="0"/>
          <w:marBottom w:val="0"/>
          <w:divBdr>
            <w:top w:val="none" w:sz="0" w:space="0" w:color="auto"/>
            <w:left w:val="none" w:sz="0" w:space="0" w:color="auto"/>
            <w:bottom w:val="none" w:sz="0" w:space="0" w:color="auto"/>
            <w:right w:val="none" w:sz="0" w:space="0" w:color="auto"/>
          </w:divBdr>
        </w:div>
        <w:div w:id="506100632">
          <w:marLeft w:val="480"/>
          <w:marRight w:val="0"/>
          <w:marTop w:val="0"/>
          <w:marBottom w:val="0"/>
          <w:divBdr>
            <w:top w:val="none" w:sz="0" w:space="0" w:color="auto"/>
            <w:left w:val="none" w:sz="0" w:space="0" w:color="auto"/>
            <w:bottom w:val="none" w:sz="0" w:space="0" w:color="auto"/>
            <w:right w:val="none" w:sz="0" w:space="0" w:color="auto"/>
          </w:divBdr>
        </w:div>
        <w:div w:id="854029139">
          <w:marLeft w:val="480"/>
          <w:marRight w:val="0"/>
          <w:marTop w:val="0"/>
          <w:marBottom w:val="0"/>
          <w:divBdr>
            <w:top w:val="none" w:sz="0" w:space="0" w:color="auto"/>
            <w:left w:val="none" w:sz="0" w:space="0" w:color="auto"/>
            <w:bottom w:val="none" w:sz="0" w:space="0" w:color="auto"/>
            <w:right w:val="none" w:sz="0" w:space="0" w:color="auto"/>
          </w:divBdr>
        </w:div>
        <w:div w:id="1496803757">
          <w:marLeft w:val="480"/>
          <w:marRight w:val="0"/>
          <w:marTop w:val="0"/>
          <w:marBottom w:val="0"/>
          <w:divBdr>
            <w:top w:val="none" w:sz="0" w:space="0" w:color="auto"/>
            <w:left w:val="none" w:sz="0" w:space="0" w:color="auto"/>
            <w:bottom w:val="none" w:sz="0" w:space="0" w:color="auto"/>
            <w:right w:val="none" w:sz="0" w:space="0" w:color="auto"/>
          </w:divBdr>
        </w:div>
        <w:div w:id="1006402578">
          <w:marLeft w:val="480"/>
          <w:marRight w:val="0"/>
          <w:marTop w:val="0"/>
          <w:marBottom w:val="0"/>
          <w:divBdr>
            <w:top w:val="none" w:sz="0" w:space="0" w:color="auto"/>
            <w:left w:val="none" w:sz="0" w:space="0" w:color="auto"/>
            <w:bottom w:val="none" w:sz="0" w:space="0" w:color="auto"/>
            <w:right w:val="none" w:sz="0" w:space="0" w:color="auto"/>
          </w:divBdr>
        </w:div>
        <w:div w:id="2052027064">
          <w:marLeft w:val="480"/>
          <w:marRight w:val="0"/>
          <w:marTop w:val="0"/>
          <w:marBottom w:val="0"/>
          <w:divBdr>
            <w:top w:val="none" w:sz="0" w:space="0" w:color="auto"/>
            <w:left w:val="none" w:sz="0" w:space="0" w:color="auto"/>
            <w:bottom w:val="none" w:sz="0" w:space="0" w:color="auto"/>
            <w:right w:val="none" w:sz="0" w:space="0" w:color="auto"/>
          </w:divBdr>
        </w:div>
        <w:div w:id="682703908">
          <w:marLeft w:val="480"/>
          <w:marRight w:val="0"/>
          <w:marTop w:val="0"/>
          <w:marBottom w:val="0"/>
          <w:divBdr>
            <w:top w:val="none" w:sz="0" w:space="0" w:color="auto"/>
            <w:left w:val="none" w:sz="0" w:space="0" w:color="auto"/>
            <w:bottom w:val="none" w:sz="0" w:space="0" w:color="auto"/>
            <w:right w:val="none" w:sz="0" w:space="0" w:color="auto"/>
          </w:divBdr>
        </w:div>
        <w:div w:id="947732498">
          <w:marLeft w:val="480"/>
          <w:marRight w:val="0"/>
          <w:marTop w:val="0"/>
          <w:marBottom w:val="0"/>
          <w:divBdr>
            <w:top w:val="none" w:sz="0" w:space="0" w:color="auto"/>
            <w:left w:val="none" w:sz="0" w:space="0" w:color="auto"/>
            <w:bottom w:val="none" w:sz="0" w:space="0" w:color="auto"/>
            <w:right w:val="none" w:sz="0" w:space="0" w:color="auto"/>
          </w:divBdr>
        </w:div>
        <w:div w:id="67122610">
          <w:marLeft w:val="480"/>
          <w:marRight w:val="0"/>
          <w:marTop w:val="0"/>
          <w:marBottom w:val="0"/>
          <w:divBdr>
            <w:top w:val="none" w:sz="0" w:space="0" w:color="auto"/>
            <w:left w:val="none" w:sz="0" w:space="0" w:color="auto"/>
            <w:bottom w:val="none" w:sz="0" w:space="0" w:color="auto"/>
            <w:right w:val="none" w:sz="0" w:space="0" w:color="auto"/>
          </w:divBdr>
        </w:div>
        <w:div w:id="2015453677">
          <w:marLeft w:val="480"/>
          <w:marRight w:val="0"/>
          <w:marTop w:val="0"/>
          <w:marBottom w:val="0"/>
          <w:divBdr>
            <w:top w:val="none" w:sz="0" w:space="0" w:color="auto"/>
            <w:left w:val="none" w:sz="0" w:space="0" w:color="auto"/>
            <w:bottom w:val="none" w:sz="0" w:space="0" w:color="auto"/>
            <w:right w:val="none" w:sz="0" w:space="0" w:color="auto"/>
          </w:divBdr>
        </w:div>
        <w:div w:id="1915704450">
          <w:marLeft w:val="480"/>
          <w:marRight w:val="0"/>
          <w:marTop w:val="0"/>
          <w:marBottom w:val="0"/>
          <w:divBdr>
            <w:top w:val="none" w:sz="0" w:space="0" w:color="auto"/>
            <w:left w:val="none" w:sz="0" w:space="0" w:color="auto"/>
            <w:bottom w:val="none" w:sz="0" w:space="0" w:color="auto"/>
            <w:right w:val="none" w:sz="0" w:space="0" w:color="auto"/>
          </w:divBdr>
        </w:div>
        <w:div w:id="406538598">
          <w:marLeft w:val="480"/>
          <w:marRight w:val="0"/>
          <w:marTop w:val="0"/>
          <w:marBottom w:val="0"/>
          <w:divBdr>
            <w:top w:val="none" w:sz="0" w:space="0" w:color="auto"/>
            <w:left w:val="none" w:sz="0" w:space="0" w:color="auto"/>
            <w:bottom w:val="none" w:sz="0" w:space="0" w:color="auto"/>
            <w:right w:val="none" w:sz="0" w:space="0" w:color="auto"/>
          </w:divBdr>
        </w:div>
        <w:div w:id="1855723181">
          <w:marLeft w:val="480"/>
          <w:marRight w:val="0"/>
          <w:marTop w:val="0"/>
          <w:marBottom w:val="0"/>
          <w:divBdr>
            <w:top w:val="none" w:sz="0" w:space="0" w:color="auto"/>
            <w:left w:val="none" w:sz="0" w:space="0" w:color="auto"/>
            <w:bottom w:val="none" w:sz="0" w:space="0" w:color="auto"/>
            <w:right w:val="none" w:sz="0" w:space="0" w:color="auto"/>
          </w:divBdr>
        </w:div>
        <w:div w:id="1778452864">
          <w:marLeft w:val="480"/>
          <w:marRight w:val="0"/>
          <w:marTop w:val="0"/>
          <w:marBottom w:val="0"/>
          <w:divBdr>
            <w:top w:val="none" w:sz="0" w:space="0" w:color="auto"/>
            <w:left w:val="none" w:sz="0" w:space="0" w:color="auto"/>
            <w:bottom w:val="none" w:sz="0" w:space="0" w:color="auto"/>
            <w:right w:val="none" w:sz="0" w:space="0" w:color="auto"/>
          </w:divBdr>
        </w:div>
        <w:div w:id="110368017">
          <w:marLeft w:val="480"/>
          <w:marRight w:val="0"/>
          <w:marTop w:val="0"/>
          <w:marBottom w:val="0"/>
          <w:divBdr>
            <w:top w:val="none" w:sz="0" w:space="0" w:color="auto"/>
            <w:left w:val="none" w:sz="0" w:space="0" w:color="auto"/>
            <w:bottom w:val="none" w:sz="0" w:space="0" w:color="auto"/>
            <w:right w:val="none" w:sz="0" w:space="0" w:color="auto"/>
          </w:divBdr>
        </w:div>
        <w:div w:id="1056203636">
          <w:marLeft w:val="480"/>
          <w:marRight w:val="0"/>
          <w:marTop w:val="0"/>
          <w:marBottom w:val="0"/>
          <w:divBdr>
            <w:top w:val="none" w:sz="0" w:space="0" w:color="auto"/>
            <w:left w:val="none" w:sz="0" w:space="0" w:color="auto"/>
            <w:bottom w:val="none" w:sz="0" w:space="0" w:color="auto"/>
            <w:right w:val="none" w:sz="0" w:space="0" w:color="auto"/>
          </w:divBdr>
        </w:div>
        <w:div w:id="50887828">
          <w:marLeft w:val="480"/>
          <w:marRight w:val="0"/>
          <w:marTop w:val="0"/>
          <w:marBottom w:val="0"/>
          <w:divBdr>
            <w:top w:val="none" w:sz="0" w:space="0" w:color="auto"/>
            <w:left w:val="none" w:sz="0" w:space="0" w:color="auto"/>
            <w:bottom w:val="none" w:sz="0" w:space="0" w:color="auto"/>
            <w:right w:val="none" w:sz="0" w:space="0" w:color="auto"/>
          </w:divBdr>
        </w:div>
        <w:div w:id="1901668603">
          <w:marLeft w:val="480"/>
          <w:marRight w:val="0"/>
          <w:marTop w:val="0"/>
          <w:marBottom w:val="0"/>
          <w:divBdr>
            <w:top w:val="none" w:sz="0" w:space="0" w:color="auto"/>
            <w:left w:val="none" w:sz="0" w:space="0" w:color="auto"/>
            <w:bottom w:val="none" w:sz="0" w:space="0" w:color="auto"/>
            <w:right w:val="none" w:sz="0" w:space="0" w:color="auto"/>
          </w:divBdr>
        </w:div>
        <w:div w:id="1152597066">
          <w:marLeft w:val="480"/>
          <w:marRight w:val="0"/>
          <w:marTop w:val="0"/>
          <w:marBottom w:val="0"/>
          <w:divBdr>
            <w:top w:val="none" w:sz="0" w:space="0" w:color="auto"/>
            <w:left w:val="none" w:sz="0" w:space="0" w:color="auto"/>
            <w:bottom w:val="none" w:sz="0" w:space="0" w:color="auto"/>
            <w:right w:val="none" w:sz="0" w:space="0" w:color="auto"/>
          </w:divBdr>
        </w:div>
        <w:div w:id="204029748">
          <w:marLeft w:val="480"/>
          <w:marRight w:val="0"/>
          <w:marTop w:val="0"/>
          <w:marBottom w:val="0"/>
          <w:divBdr>
            <w:top w:val="none" w:sz="0" w:space="0" w:color="auto"/>
            <w:left w:val="none" w:sz="0" w:space="0" w:color="auto"/>
            <w:bottom w:val="none" w:sz="0" w:space="0" w:color="auto"/>
            <w:right w:val="none" w:sz="0" w:space="0" w:color="auto"/>
          </w:divBdr>
        </w:div>
        <w:div w:id="1514341002">
          <w:marLeft w:val="480"/>
          <w:marRight w:val="0"/>
          <w:marTop w:val="0"/>
          <w:marBottom w:val="0"/>
          <w:divBdr>
            <w:top w:val="none" w:sz="0" w:space="0" w:color="auto"/>
            <w:left w:val="none" w:sz="0" w:space="0" w:color="auto"/>
            <w:bottom w:val="none" w:sz="0" w:space="0" w:color="auto"/>
            <w:right w:val="none" w:sz="0" w:space="0" w:color="auto"/>
          </w:divBdr>
        </w:div>
        <w:div w:id="2109692080">
          <w:marLeft w:val="480"/>
          <w:marRight w:val="0"/>
          <w:marTop w:val="0"/>
          <w:marBottom w:val="0"/>
          <w:divBdr>
            <w:top w:val="none" w:sz="0" w:space="0" w:color="auto"/>
            <w:left w:val="none" w:sz="0" w:space="0" w:color="auto"/>
            <w:bottom w:val="none" w:sz="0" w:space="0" w:color="auto"/>
            <w:right w:val="none" w:sz="0" w:space="0" w:color="auto"/>
          </w:divBdr>
        </w:div>
        <w:div w:id="1802141467">
          <w:marLeft w:val="480"/>
          <w:marRight w:val="0"/>
          <w:marTop w:val="0"/>
          <w:marBottom w:val="0"/>
          <w:divBdr>
            <w:top w:val="none" w:sz="0" w:space="0" w:color="auto"/>
            <w:left w:val="none" w:sz="0" w:space="0" w:color="auto"/>
            <w:bottom w:val="none" w:sz="0" w:space="0" w:color="auto"/>
            <w:right w:val="none" w:sz="0" w:space="0" w:color="auto"/>
          </w:divBdr>
        </w:div>
        <w:div w:id="1247837480">
          <w:marLeft w:val="480"/>
          <w:marRight w:val="0"/>
          <w:marTop w:val="0"/>
          <w:marBottom w:val="0"/>
          <w:divBdr>
            <w:top w:val="none" w:sz="0" w:space="0" w:color="auto"/>
            <w:left w:val="none" w:sz="0" w:space="0" w:color="auto"/>
            <w:bottom w:val="none" w:sz="0" w:space="0" w:color="auto"/>
            <w:right w:val="none" w:sz="0" w:space="0" w:color="auto"/>
          </w:divBdr>
        </w:div>
        <w:div w:id="343631871">
          <w:marLeft w:val="480"/>
          <w:marRight w:val="0"/>
          <w:marTop w:val="0"/>
          <w:marBottom w:val="0"/>
          <w:divBdr>
            <w:top w:val="none" w:sz="0" w:space="0" w:color="auto"/>
            <w:left w:val="none" w:sz="0" w:space="0" w:color="auto"/>
            <w:bottom w:val="none" w:sz="0" w:space="0" w:color="auto"/>
            <w:right w:val="none" w:sz="0" w:space="0" w:color="auto"/>
          </w:divBdr>
        </w:div>
        <w:div w:id="1047990232">
          <w:marLeft w:val="480"/>
          <w:marRight w:val="0"/>
          <w:marTop w:val="0"/>
          <w:marBottom w:val="0"/>
          <w:divBdr>
            <w:top w:val="none" w:sz="0" w:space="0" w:color="auto"/>
            <w:left w:val="none" w:sz="0" w:space="0" w:color="auto"/>
            <w:bottom w:val="none" w:sz="0" w:space="0" w:color="auto"/>
            <w:right w:val="none" w:sz="0" w:space="0" w:color="auto"/>
          </w:divBdr>
        </w:div>
      </w:divsChild>
    </w:div>
    <w:div w:id="1667245234">
      <w:bodyDiv w:val="1"/>
      <w:marLeft w:val="0"/>
      <w:marRight w:val="0"/>
      <w:marTop w:val="0"/>
      <w:marBottom w:val="0"/>
      <w:divBdr>
        <w:top w:val="none" w:sz="0" w:space="0" w:color="auto"/>
        <w:left w:val="none" w:sz="0" w:space="0" w:color="auto"/>
        <w:bottom w:val="none" w:sz="0" w:space="0" w:color="auto"/>
        <w:right w:val="none" w:sz="0" w:space="0" w:color="auto"/>
      </w:divBdr>
    </w:div>
    <w:div w:id="1669865423">
      <w:bodyDiv w:val="1"/>
      <w:marLeft w:val="0"/>
      <w:marRight w:val="0"/>
      <w:marTop w:val="0"/>
      <w:marBottom w:val="0"/>
      <w:divBdr>
        <w:top w:val="none" w:sz="0" w:space="0" w:color="auto"/>
        <w:left w:val="none" w:sz="0" w:space="0" w:color="auto"/>
        <w:bottom w:val="none" w:sz="0" w:space="0" w:color="auto"/>
        <w:right w:val="none" w:sz="0" w:space="0" w:color="auto"/>
      </w:divBdr>
    </w:div>
    <w:div w:id="1677465532">
      <w:bodyDiv w:val="1"/>
      <w:marLeft w:val="0"/>
      <w:marRight w:val="0"/>
      <w:marTop w:val="0"/>
      <w:marBottom w:val="0"/>
      <w:divBdr>
        <w:top w:val="none" w:sz="0" w:space="0" w:color="auto"/>
        <w:left w:val="none" w:sz="0" w:space="0" w:color="auto"/>
        <w:bottom w:val="none" w:sz="0" w:space="0" w:color="auto"/>
        <w:right w:val="none" w:sz="0" w:space="0" w:color="auto"/>
      </w:divBdr>
    </w:div>
    <w:div w:id="1684819080">
      <w:bodyDiv w:val="1"/>
      <w:marLeft w:val="0"/>
      <w:marRight w:val="0"/>
      <w:marTop w:val="0"/>
      <w:marBottom w:val="0"/>
      <w:divBdr>
        <w:top w:val="none" w:sz="0" w:space="0" w:color="auto"/>
        <w:left w:val="none" w:sz="0" w:space="0" w:color="auto"/>
        <w:bottom w:val="none" w:sz="0" w:space="0" w:color="auto"/>
        <w:right w:val="none" w:sz="0" w:space="0" w:color="auto"/>
      </w:divBdr>
      <w:divsChild>
        <w:div w:id="1107652152">
          <w:marLeft w:val="480"/>
          <w:marRight w:val="0"/>
          <w:marTop w:val="0"/>
          <w:marBottom w:val="0"/>
          <w:divBdr>
            <w:top w:val="none" w:sz="0" w:space="0" w:color="auto"/>
            <w:left w:val="none" w:sz="0" w:space="0" w:color="auto"/>
            <w:bottom w:val="none" w:sz="0" w:space="0" w:color="auto"/>
            <w:right w:val="none" w:sz="0" w:space="0" w:color="auto"/>
          </w:divBdr>
        </w:div>
        <w:div w:id="73820787">
          <w:marLeft w:val="480"/>
          <w:marRight w:val="0"/>
          <w:marTop w:val="0"/>
          <w:marBottom w:val="0"/>
          <w:divBdr>
            <w:top w:val="none" w:sz="0" w:space="0" w:color="auto"/>
            <w:left w:val="none" w:sz="0" w:space="0" w:color="auto"/>
            <w:bottom w:val="none" w:sz="0" w:space="0" w:color="auto"/>
            <w:right w:val="none" w:sz="0" w:space="0" w:color="auto"/>
          </w:divBdr>
        </w:div>
        <w:div w:id="1563980844">
          <w:marLeft w:val="480"/>
          <w:marRight w:val="0"/>
          <w:marTop w:val="0"/>
          <w:marBottom w:val="0"/>
          <w:divBdr>
            <w:top w:val="none" w:sz="0" w:space="0" w:color="auto"/>
            <w:left w:val="none" w:sz="0" w:space="0" w:color="auto"/>
            <w:bottom w:val="none" w:sz="0" w:space="0" w:color="auto"/>
            <w:right w:val="none" w:sz="0" w:space="0" w:color="auto"/>
          </w:divBdr>
        </w:div>
        <w:div w:id="1620725841">
          <w:marLeft w:val="480"/>
          <w:marRight w:val="0"/>
          <w:marTop w:val="0"/>
          <w:marBottom w:val="0"/>
          <w:divBdr>
            <w:top w:val="none" w:sz="0" w:space="0" w:color="auto"/>
            <w:left w:val="none" w:sz="0" w:space="0" w:color="auto"/>
            <w:bottom w:val="none" w:sz="0" w:space="0" w:color="auto"/>
            <w:right w:val="none" w:sz="0" w:space="0" w:color="auto"/>
          </w:divBdr>
        </w:div>
        <w:div w:id="1372263723">
          <w:marLeft w:val="480"/>
          <w:marRight w:val="0"/>
          <w:marTop w:val="0"/>
          <w:marBottom w:val="0"/>
          <w:divBdr>
            <w:top w:val="none" w:sz="0" w:space="0" w:color="auto"/>
            <w:left w:val="none" w:sz="0" w:space="0" w:color="auto"/>
            <w:bottom w:val="none" w:sz="0" w:space="0" w:color="auto"/>
            <w:right w:val="none" w:sz="0" w:space="0" w:color="auto"/>
          </w:divBdr>
        </w:div>
        <w:div w:id="680280326">
          <w:marLeft w:val="480"/>
          <w:marRight w:val="0"/>
          <w:marTop w:val="0"/>
          <w:marBottom w:val="0"/>
          <w:divBdr>
            <w:top w:val="none" w:sz="0" w:space="0" w:color="auto"/>
            <w:left w:val="none" w:sz="0" w:space="0" w:color="auto"/>
            <w:bottom w:val="none" w:sz="0" w:space="0" w:color="auto"/>
            <w:right w:val="none" w:sz="0" w:space="0" w:color="auto"/>
          </w:divBdr>
        </w:div>
        <w:div w:id="773521513">
          <w:marLeft w:val="480"/>
          <w:marRight w:val="0"/>
          <w:marTop w:val="0"/>
          <w:marBottom w:val="0"/>
          <w:divBdr>
            <w:top w:val="none" w:sz="0" w:space="0" w:color="auto"/>
            <w:left w:val="none" w:sz="0" w:space="0" w:color="auto"/>
            <w:bottom w:val="none" w:sz="0" w:space="0" w:color="auto"/>
            <w:right w:val="none" w:sz="0" w:space="0" w:color="auto"/>
          </w:divBdr>
        </w:div>
        <w:div w:id="943876380">
          <w:marLeft w:val="480"/>
          <w:marRight w:val="0"/>
          <w:marTop w:val="0"/>
          <w:marBottom w:val="0"/>
          <w:divBdr>
            <w:top w:val="none" w:sz="0" w:space="0" w:color="auto"/>
            <w:left w:val="none" w:sz="0" w:space="0" w:color="auto"/>
            <w:bottom w:val="none" w:sz="0" w:space="0" w:color="auto"/>
            <w:right w:val="none" w:sz="0" w:space="0" w:color="auto"/>
          </w:divBdr>
        </w:div>
        <w:div w:id="1953126585">
          <w:marLeft w:val="480"/>
          <w:marRight w:val="0"/>
          <w:marTop w:val="0"/>
          <w:marBottom w:val="0"/>
          <w:divBdr>
            <w:top w:val="none" w:sz="0" w:space="0" w:color="auto"/>
            <w:left w:val="none" w:sz="0" w:space="0" w:color="auto"/>
            <w:bottom w:val="none" w:sz="0" w:space="0" w:color="auto"/>
            <w:right w:val="none" w:sz="0" w:space="0" w:color="auto"/>
          </w:divBdr>
        </w:div>
        <w:div w:id="1261722323">
          <w:marLeft w:val="480"/>
          <w:marRight w:val="0"/>
          <w:marTop w:val="0"/>
          <w:marBottom w:val="0"/>
          <w:divBdr>
            <w:top w:val="none" w:sz="0" w:space="0" w:color="auto"/>
            <w:left w:val="none" w:sz="0" w:space="0" w:color="auto"/>
            <w:bottom w:val="none" w:sz="0" w:space="0" w:color="auto"/>
            <w:right w:val="none" w:sz="0" w:space="0" w:color="auto"/>
          </w:divBdr>
        </w:div>
        <w:div w:id="1779450724">
          <w:marLeft w:val="480"/>
          <w:marRight w:val="0"/>
          <w:marTop w:val="0"/>
          <w:marBottom w:val="0"/>
          <w:divBdr>
            <w:top w:val="none" w:sz="0" w:space="0" w:color="auto"/>
            <w:left w:val="none" w:sz="0" w:space="0" w:color="auto"/>
            <w:bottom w:val="none" w:sz="0" w:space="0" w:color="auto"/>
            <w:right w:val="none" w:sz="0" w:space="0" w:color="auto"/>
          </w:divBdr>
        </w:div>
        <w:div w:id="1933976720">
          <w:marLeft w:val="480"/>
          <w:marRight w:val="0"/>
          <w:marTop w:val="0"/>
          <w:marBottom w:val="0"/>
          <w:divBdr>
            <w:top w:val="none" w:sz="0" w:space="0" w:color="auto"/>
            <w:left w:val="none" w:sz="0" w:space="0" w:color="auto"/>
            <w:bottom w:val="none" w:sz="0" w:space="0" w:color="auto"/>
            <w:right w:val="none" w:sz="0" w:space="0" w:color="auto"/>
          </w:divBdr>
        </w:div>
        <w:div w:id="1183323481">
          <w:marLeft w:val="480"/>
          <w:marRight w:val="0"/>
          <w:marTop w:val="0"/>
          <w:marBottom w:val="0"/>
          <w:divBdr>
            <w:top w:val="none" w:sz="0" w:space="0" w:color="auto"/>
            <w:left w:val="none" w:sz="0" w:space="0" w:color="auto"/>
            <w:bottom w:val="none" w:sz="0" w:space="0" w:color="auto"/>
            <w:right w:val="none" w:sz="0" w:space="0" w:color="auto"/>
          </w:divBdr>
        </w:div>
        <w:div w:id="244656840">
          <w:marLeft w:val="480"/>
          <w:marRight w:val="0"/>
          <w:marTop w:val="0"/>
          <w:marBottom w:val="0"/>
          <w:divBdr>
            <w:top w:val="none" w:sz="0" w:space="0" w:color="auto"/>
            <w:left w:val="none" w:sz="0" w:space="0" w:color="auto"/>
            <w:bottom w:val="none" w:sz="0" w:space="0" w:color="auto"/>
            <w:right w:val="none" w:sz="0" w:space="0" w:color="auto"/>
          </w:divBdr>
        </w:div>
        <w:div w:id="1479421751">
          <w:marLeft w:val="480"/>
          <w:marRight w:val="0"/>
          <w:marTop w:val="0"/>
          <w:marBottom w:val="0"/>
          <w:divBdr>
            <w:top w:val="none" w:sz="0" w:space="0" w:color="auto"/>
            <w:left w:val="none" w:sz="0" w:space="0" w:color="auto"/>
            <w:bottom w:val="none" w:sz="0" w:space="0" w:color="auto"/>
            <w:right w:val="none" w:sz="0" w:space="0" w:color="auto"/>
          </w:divBdr>
        </w:div>
        <w:div w:id="1852913101">
          <w:marLeft w:val="480"/>
          <w:marRight w:val="0"/>
          <w:marTop w:val="0"/>
          <w:marBottom w:val="0"/>
          <w:divBdr>
            <w:top w:val="none" w:sz="0" w:space="0" w:color="auto"/>
            <w:left w:val="none" w:sz="0" w:space="0" w:color="auto"/>
            <w:bottom w:val="none" w:sz="0" w:space="0" w:color="auto"/>
            <w:right w:val="none" w:sz="0" w:space="0" w:color="auto"/>
          </w:divBdr>
        </w:div>
        <w:div w:id="27604236">
          <w:marLeft w:val="480"/>
          <w:marRight w:val="0"/>
          <w:marTop w:val="0"/>
          <w:marBottom w:val="0"/>
          <w:divBdr>
            <w:top w:val="none" w:sz="0" w:space="0" w:color="auto"/>
            <w:left w:val="none" w:sz="0" w:space="0" w:color="auto"/>
            <w:bottom w:val="none" w:sz="0" w:space="0" w:color="auto"/>
            <w:right w:val="none" w:sz="0" w:space="0" w:color="auto"/>
          </w:divBdr>
        </w:div>
        <w:div w:id="813570248">
          <w:marLeft w:val="480"/>
          <w:marRight w:val="0"/>
          <w:marTop w:val="0"/>
          <w:marBottom w:val="0"/>
          <w:divBdr>
            <w:top w:val="none" w:sz="0" w:space="0" w:color="auto"/>
            <w:left w:val="none" w:sz="0" w:space="0" w:color="auto"/>
            <w:bottom w:val="none" w:sz="0" w:space="0" w:color="auto"/>
            <w:right w:val="none" w:sz="0" w:space="0" w:color="auto"/>
          </w:divBdr>
        </w:div>
        <w:div w:id="849177325">
          <w:marLeft w:val="480"/>
          <w:marRight w:val="0"/>
          <w:marTop w:val="0"/>
          <w:marBottom w:val="0"/>
          <w:divBdr>
            <w:top w:val="none" w:sz="0" w:space="0" w:color="auto"/>
            <w:left w:val="none" w:sz="0" w:space="0" w:color="auto"/>
            <w:bottom w:val="none" w:sz="0" w:space="0" w:color="auto"/>
            <w:right w:val="none" w:sz="0" w:space="0" w:color="auto"/>
          </w:divBdr>
        </w:div>
        <w:div w:id="930505759">
          <w:marLeft w:val="480"/>
          <w:marRight w:val="0"/>
          <w:marTop w:val="0"/>
          <w:marBottom w:val="0"/>
          <w:divBdr>
            <w:top w:val="none" w:sz="0" w:space="0" w:color="auto"/>
            <w:left w:val="none" w:sz="0" w:space="0" w:color="auto"/>
            <w:bottom w:val="none" w:sz="0" w:space="0" w:color="auto"/>
            <w:right w:val="none" w:sz="0" w:space="0" w:color="auto"/>
          </w:divBdr>
        </w:div>
        <w:div w:id="428740523">
          <w:marLeft w:val="480"/>
          <w:marRight w:val="0"/>
          <w:marTop w:val="0"/>
          <w:marBottom w:val="0"/>
          <w:divBdr>
            <w:top w:val="none" w:sz="0" w:space="0" w:color="auto"/>
            <w:left w:val="none" w:sz="0" w:space="0" w:color="auto"/>
            <w:bottom w:val="none" w:sz="0" w:space="0" w:color="auto"/>
            <w:right w:val="none" w:sz="0" w:space="0" w:color="auto"/>
          </w:divBdr>
        </w:div>
        <w:div w:id="369841928">
          <w:marLeft w:val="480"/>
          <w:marRight w:val="0"/>
          <w:marTop w:val="0"/>
          <w:marBottom w:val="0"/>
          <w:divBdr>
            <w:top w:val="none" w:sz="0" w:space="0" w:color="auto"/>
            <w:left w:val="none" w:sz="0" w:space="0" w:color="auto"/>
            <w:bottom w:val="none" w:sz="0" w:space="0" w:color="auto"/>
            <w:right w:val="none" w:sz="0" w:space="0" w:color="auto"/>
          </w:divBdr>
        </w:div>
      </w:divsChild>
    </w:div>
    <w:div w:id="1689913379">
      <w:bodyDiv w:val="1"/>
      <w:marLeft w:val="0"/>
      <w:marRight w:val="0"/>
      <w:marTop w:val="0"/>
      <w:marBottom w:val="0"/>
      <w:divBdr>
        <w:top w:val="none" w:sz="0" w:space="0" w:color="auto"/>
        <w:left w:val="none" w:sz="0" w:space="0" w:color="auto"/>
        <w:bottom w:val="none" w:sz="0" w:space="0" w:color="auto"/>
        <w:right w:val="none" w:sz="0" w:space="0" w:color="auto"/>
      </w:divBdr>
    </w:div>
    <w:div w:id="1690716053">
      <w:bodyDiv w:val="1"/>
      <w:marLeft w:val="0"/>
      <w:marRight w:val="0"/>
      <w:marTop w:val="0"/>
      <w:marBottom w:val="0"/>
      <w:divBdr>
        <w:top w:val="none" w:sz="0" w:space="0" w:color="auto"/>
        <w:left w:val="none" w:sz="0" w:space="0" w:color="auto"/>
        <w:bottom w:val="none" w:sz="0" w:space="0" w:color="auto"/>
        <w:right w:val="none" w:sz="0" w:space="0" w:color="auto"/>
      </w:divBdr>
    </w:div>
    <w:div w:id="1690984300">
      <w:bodyDiv w:val="1"/>
      <w:marLeft w:val="0"/>
      <w:marRight w:val="0"/>
      <w:marTop w:val="0"/>
      <w:marBottom w:val="0"/>
      <w:divBdr>
        <w:top w:val="none" w:sz="0" w:space="0" w:color="auto"/>
        <w:left w:val="none" w:sz="0" w:space="0" w:color="auto"/>
        <w:bottom w:val="none" w:sz="0" w:space="0" w:color="auto"/>
        <w:right w:val="none" w:sz="0" w:space="0" w:color="auto"/>
      </w:divBdr>
    </w:div>
    <w:div w:id="1693261644">
      <w:bodyDiv w:val="1"/>
      <w:marLeft w:val="0"/>
      <w:marRight w:val="0"/>
      <w:marTop w:val="0"/>
      <w:marBottom w:val="0"/>
      <w:divBdr>
        <w:top w:val="none" w:sz="0" w:space="0" w:color="auto"/>
        <w:left w:val="none" w:sz="0" w:space="0" w:color="auto"/>
        <w:bottom w:val="none" w:sz="0" w:space="0" w:color="auto"/>
        <w:right w:val="none" w:sz="0" w:space="0" w:color="auto"/>
      </w:divBdr>
    </w:div>
    <w:div w:id="1694650503">
      <w:bodyDiv w:val="1"/>
      <w:marLeft w:val="0"/>
      <w:marRight w:val="0"/>
      <w:marTop w:val="0"/>
      <w:marBottom w:val="0"/>
      <w:divBdr>
        <w:top w:val="none" w:sz="0" w:space="0" w:color="auto"/>
        <w:left w:val="none" w:sz="0" w:space="0" w:color="auto"/>
        <w:bottom w:val="none" w:sz="0" w:space="0" w:color="auto"/>
        <w:right w:val="none" w:sz="0" w:space="0" w:color="auto"/>
      </w:divBdr>
    </w:div>
    <w:div w:id="1696804658">
      <w:bodyDiv w:val="1"/>
      <w:marLeft w:val="0"/>
      <w:marRight w:val="0"/>
      <w:marTop w:val="0"/>
      <w:marBottom w:val="0"/>
      <w:divBdr>
        <w:top w:val="none" w:sz="0" w:space="0" w:color="auto"/>
        <w:left w:val="none" w:sz="0" w:space="0" w:color="auto"/>
        <w:bottom w:val="none" w:sz="0" w:space="0" w:color="auto"/>
        <w:right w:val="none" w:sz="0" w:space="0" w:color="auto"/>
      </w:divBdr>
    </w:div>
    <w:div w:id="1699698935">
      <w:bodyDiv w:val="1"/>
      <w:marLeft w:val="0"/>
      <w:marRight w:val="0"/>
      <w:marTop w:val="0"/>
      <w:marBottom w:val="0"/>
      <w:divBdr>
        <w:top w:val="none" w:sz="0" w:space="0" w:color="auto"/>
        <w:left w:val="none" w:sz="0" w:space="0" w:color="auto"/>
        <w:bottom w:val="none" w:sz="0" w:space="0" w:color="auto"/>
        <w:right w:val="none" w:sz="0" w:space="0" w:color="auto"/>
      </w:divBdr>
    </w:div>
    <w:div w:id="1714187800">
      <w:bodyDiv w:val="1"/>
      <w:marLeft w:val="0"/>
      <w:marRight w:val="0"/>
      <w:marTop w:val="0"/>
      <w:marBottom w:val="0"/>
      <w:divBdr>
        <w:top w:val="none" w:sz="0" w:space="0" w:color="auto"/>
        <w:left w:val="none" w:sz="0" w:space="0" w:color="auto"/>
        <w:bottom w:val="none" w:sz="0" w:space="0" w:color="auto"/>
        <w:right w:val="none" w:sz="0" w:space="0" w:color="auto"/>
      </w:divBdr>
    </w:div>
    <w:div w:id="1715808305">
      <w:bodyDiv w:val="1"/>
      <w:marLeft w:val="0"/>
      <w:marRight w:val="0"/>
      <w:marTop w:val="0"/>
      <w:marBottom w:val="0"/>
      <w:divBdr>
        <w:top w:val="none" w:sz="0" w:space="0" w:color="auto"/>
        <w:left w:val="none" w:sz="0" w:space="0" w:color="auto"/>
        <w:bottom w:val="none" w:sz="0" w:space="0" w:color="auto"/>
        <w:right w:val="none" w:sz="0" w:space="0" w:color="auto"/>
      </w:divBdr>
    </w:div>
    <w:div w:id="1715814784">
      <w:bodyDiv w:val="1"/>
      <w:marLeft w:val="0"/>
      <w:marRight w:val="0"/>
      <w:marTop w:val="0"/>
      <w:marBottom w:val="0"/>
      <w:divBdr>
        <w:top w:val="none" w:sz="0" w:space="0" w:color="auto"/>
        <w:left w:val="none" w:sz="0" w:space="0" w:color="auto"/>
        <w:bottom w:val="none" w:sz="0" w:space="0" w:color="auto"/>
        <w:right w:val="none" w:sz="0" w:space="0" w:color="auto"/>
      </w:divBdr>
    </w:div>
    <w:div w:id="1720788047">
      <w:bodyDiv w:val="1"/>
      <w:marLeft w:val="0"/>
      <w:marRight w:val="0"/>
      <w:marTop w:val="0"/>
      <w:marBottom w:val="0"/>
      <w:divBdr>
        <w:top w:val="none" w:sz="0" w:space="0" w:color="auto"/>
        <w:left w:val="none" w:sz="0" w:space="0" w:color="auto"/>
        <w:bottom w:val="none" w:sz="0" w:space="0" w:color="auto"/>
        <w:right w:val="none" w:sz="0" w:space="0" w:color="auto"/>
      </w:divBdr>
    </w:div>
    <w:div w:id="1721435772">
      <w:bodyDiv w:val="1"/>
      <w:marLeft w:val="0"/>
      <w:marRight w:val="0"/>
      <w:marTop w:val="0"/>
      <w:marBottom w:val="0"/>
      <w:divBdr>
        <w:top w:val="none" w:sz="0" w:space="0" w:color="auto"/>
        <w:left w:val="none" w:sz="0" w:space="0" w:color="auto"/>
        <w:bottom w:val="none" w:sz="0" w:space="0" w:color="auto"/>
        <w:right w:val="none" w:sz="0" w:space="0" w:color="auto"/>
      </w:divBdr>
    </w:div>
    <w:div w:id="1723751172">
      <w:bodyDiv w:val="1"/>
      <w:marLeft w:val="0"/>
      <w:marRight w:val="0"/>
      <w:marTop w:val="0"/>
      <w:marBottom w:val="0"/>
      <w:divBdr>
        <w:top w:val="none" w:sz="0" w:space="0" w:color="auto"/>
        <w:left w:val="none" w:sz="0" w:space="0" w:color="auto"/>
        <w:bottom w:val="none" w:sz="0" w:space="0" w:color="auto"/>
        <w:right w:val="none" w:sz="0" w:space="0" w:color="auto"/>
      </w:divBdr>
    </w:div>
    <w:div w:id="1724258226">
      <w:bodyDiv w:val="1"/>
      <w:marLeft w:val="0"/>
      <w:marRight w:val="0"/>
      <w:marTop w:val="0"/>
      <w:marBottom w:val="0"/>
      <w:divBdr>
        <w:top w:val="none" w:sz="0" w:space="0" w:color="auto"/>
        <w:left w:val="none" w:sz="0" w:space="0" w:color="auto"/>
        <w:bottom w:val="none" w:sz="0" w:space="0" w:color="auto"/>
        <w:right w:val="none" w:sz="0" w:space="0" w:color="auto"/>
      </w:divBdr>
      <w:divsChild>
        <w:div w:id="1371417709">
          <w:marLeft w:val="480"/>
          <w:marRight w:val="0"/>
          <w:marTop w:val="0"/>
          <w:marBottom w:val="0"/>
          <w:divBdr>
            <w:top w:val="none" w:sz="0" w:space="0" w:color="auto"/>
            <w:left w:val="none" w:sz="0" w:space="0" w:color="auto"/>
            <w:bottom w:val="none" w:sz="0" w:space="0" w:color="auto"/>
            <w:right w:val="none" w:sz="0" w:space="0" w:color="auto"/>
          </w:divBdr>
        </w:div>
        <w:div w:id="1450318393">
          <w:marLeft w:val="480"/>
          <w:marRight w:val="0"/>
          <w:marTop w:val="0"/>
          <w:marBottom w:val="0"/>
          <w:divBdr>
            <w:top w:val="none" w:sz="0" w:space="0" w:color="auto"/>
            <w:left w:val="none" w:sz="0" w:space="0" w:color="auto"/>
            <w:bottom w:val="none" w:sz="0" w:space="0" w:color="auto"/>
            <w:right w:val="none" w:sz="0" w:space="0" w:color="auto"/>
          </w:divBdr>
        </w:div>
        <w:div w:id="367412662">
          <w:marLeft w:val="480"/>
          <w:marRight w:val="0"/>
          <w:marTop w:val="0"/>
          <w:marBottom w:val="0"/>
          <w:divBdr>
            <w:top w:val="none" w:sz="0" w:space="0" w:color="auto"/>
            <w:left w:val="none" w:sz="0" w:space="0" w:color="auto"/>
            <w:bottom w:val="none" w:sz="0" w:space="0" w:color="auto"/>
            <w:right w:val="none" w:sz="0" w:space="0" w:color="auto"/>
          </w:divBdr>
        </w:div>
        <w:div w:id="1833057601">
          <w:marLeft w:val="480"/>
          <w:marRight w:val="0"/>
          <w:marTop w:val="0"/>
          <w:marBottom w:val="0"/>
          <w:divBdr>
            <w:top w:val="none" w:sz="0" w:space="0" w:color="auto"/>
            <w:left w:val="none" w:sz="0" w:space="0" w:color="auto"/>
            <w:bottom w:val="none" w:sz="0" w:space="0" w:color="auto"/>
            <w:right w:val="none" w:sz="0" w:space="0" w:color="auto"/>
          </w:divBdr>
        </w:div>
        <w:div w:id="2023581329">
          <w:marLeft w:val="480"/>
          <w:marRight w:val="0"/>
          <w:marTop w:val="0"/>
          <w:marBottom w:val="0"/>
          <w:divBdr>
            <w:top w:val="none" w:sz="0" w:space="0" w:color="auto"/>
            <w:left w:val="none" w:sz="0" w:space="0" w:color="auto"/>
            <w:bottom w:val="none" w:sz="0" w:space="0" w:color="auto"/>
            <w:right w:val="none" w:sz="0" w:space="0" w:color="auto"/>
          </w:divBdr>
        </w:div>
        <w:div w:id="3670332">
          <w:marLeft w:val="480"/>
          <w:marRight w:val="0"/>
          <w:marTop w:val="0"/>
          <w:marBottom w:val="0"/>
          <w:divBdr>
            <w:top w:val="none" w:sz="0" w:space="0" w:color="auto"/>
            <w:left w:val="none" w:sz="0" w:space="0" w:color="auto"/>
            <w:bottom w:val="none" w:sz="0" w:space="0" w:color="auto"/>
            <w:right w:val="none" w:sz="0" w:space="0" w:color="auto"/>
          </w:divBdr>
        </w:div>
        <w:div w:id="1732731250">
          <w:marLeft w:val="480"/>
          <w:marRight w:val="0"/>
          <w:marTop w:val="0"/>
          <w:marBottom w:val="0"/>
          <w:divBdr>
            <w:top w:val="none" w:sz="0" w:space="0" w:color="auto"/>
            <w:left w:val="none" w:sz="0" w:space="0" w:color="auto"/>
            <w:bottom w:val="none" w:sz="0" w:space="0" w:color="auto"/>
            <w:right w:val="none" w:sz="0" w:space="0" w:color="auto"/>
          </w:divBdr>
        </w:div>
        <w:div w:id="2080979624">
          <w:marLeft w:val="480"/>
          <w:marRight w:val="0"/>
          <w:marTop w:val="0"/>
          <w:marBottom w:val="0"/>
          <w:divBdr>
            <w:top w:val="none" w:sz="0" w:space="0" w:color="auto"/>
            <w:left w:val="none" w:sz="0" w:space="0" w:color="auto"/>
            <w:bottom w:val="none" w:sz="0" w:space="0" w:color="auto"/>
            <w:right w:val="none" w:sz="0" w:space="0" w:color="auto"/>
          </w:divBdr>
        </w:div>
        <w:div w:id="1527866238">
          <w:marLeft w:val="480"/>
          <w:marRight w:val="0"/>
          <w:marTop w:val="0"/>
          <w:marBottom w:val="0"/>
          <w:divBdr>
            <w:top w:val="none" w:sz="0" w:space="0" w:color="auto"/>
            <w:left w:val="none" w:sz="0" w:space="0" w:color="auto"/>
            <w:bottom w:val="none" w:sz="0" w:space="0" w:color="auto"/>
            <w:right w:val="none" w:sz="0" w:space="0" w:color="auto"/>
          </w:divBdr>
        </w:div>
        <w:div w:id="2023897764">
          <w:marLeft w:val="480"/>
          <w:marRight w:val="0"/>
          <w:marTop w:val="0"/>
          <w:marBottom w:val="0"/>
          <w:divBdr>
            <w:top w:val="none" w:sz="0" w:space="0" w:color="auto"/>
            <w:left w:val="none" w:sz="0" w:space="0" w:color="auto"/>
            <w:bottom w:val="none" w:sz="0" w:space="0" w:color="auto"/>
            <w:right w:val="none" w:sz="0" w:space="0" w:color="auto"/>
          </w:divBdr>
        </w:div>
        <w:div w:id="1245144733">
          <w:marLeft w:val="480"/>
          <w:marRight w:val="0"/>
          <w:marTop w:val="0"/>
          <w:marBottom w:val="0"/>
          <w:divBdr>
            <w:top w:val="none" w:sz="0" w:space="0" w:color="auto"/>
            <w:left w:val="none" w:sz="0" w:space="0" w:color="auto"/>
            <w:bottom w:val="none" w:sz="0" w:space="0" w:color="auto"/>
            <w:right w:val="none" w:sz="0" w:space="0" w:color="auto"/>
          </w:divBdr>
        </w:div>
        <w:div w:id="845023601">
          <w:marLeft w:val="480"/>
          <w:marRight w:val="0"/>
          <w:marTop w:val="0"/>
          <w:marBottom w:val="0"/>
          <w:divBdr>
            <w:top w:val="none" w:sz="0" w:space="0" w:color="auto"/>
            <w:left w:val="none" w:sz="0" w:space="0" w:color="auto"/>
            <w:bottom w:val="none" w:sz="0" w:space="0" w:color="auto"/>
            <w:right w:val="none" w:sz="0" w:space="0" w:color="auto"/>
          </w:divBdr>
        </w:div>
        <w:div w:id="877354327">
          <w:marLeft w:val="480"/>
          <w:marRight w:val="0"/>
          <w:marTop w:val="0"/>
          <w:marBottom w:val="0"/>
          <w:divBdr>
            <w:top w:val="none" w:sz="0" w:space="0" w:color="auto"/>
            <w:left w:val="none" w:sz="0" w:space="0" w:color="auto"/>
            <w:bottom w:val="none" w:sz="0" w:space="0" w:color="auto"/>
            <w:right w:val="none" w:sz="0" w:space="0" w:color="auto"/>
          </w:divBdr>
        </w:div>
        <w:div w:id="1924680285">
          <w:marLeft w:val="480"/>
          <w:marRight w:val="0"/>
          <w:marTop w:val="0"/>
          <w:marBottom w:val="0"/>
          <w:divBdr>
            <w:top w:val="none" w:sz="0" w:space="0" w:color="auto"/>
            <w:left w:val="none" w:sz="0" w:space="0" w:color="auto"/>
            <w:bottom w:val="none" w:sz="0" w:space="0" w:color="auto"/>
            <w:right w:val="none" w:sz="0" w:space="0" w:color="auto"/>
          </w:divBdr>
        </w:div>
        <w:div w:id="1634362975">
          <w:marLeft w:val="480"/>
          <w:marRight w:val="0"/>
          <w:marTop w:val="0"/>
          <w:marBottom w:val="0"/>
          <w:divBdr>
            <w:top w:val="none" w:sz="0" w:space="0" w:color="auto"/>
            <w:left w:val="none" w:sz="0" w:space="0" w:color="auto"/>
            <w:bottom w:val="none" w:sz="0" w:space="0" w:color="auto"/>
            <w:right w:val="none" w:sz="0" w:space="0" w:color="auto"/>
          </w:divBdr>
        </w:div>
        <w:div w:id="1994722111">
          <w:marLeft w:val="480"/>
          <w:marRight w:val="0"/>
          <w:marTop w:val="0"/>
          <w:marBottom w:val="0"/>
          <w:divBdr>
            <w:top w:val="none" w:sz="0" w:space="0" w:color="auto"/>
            <w:left w:val="none" w:sz="0" w:space="0" w:color="auto"/>
            <w:bottom w:val="none" w:sz="0" w:space="0" w:color="auto"/>
            <w:right w:val="none" w:sz="0" w:space="0" w:color="auto"/>
          </w:divBdr>
        </w:div>
        <w:div w:id="1814249320">
          <w:marLeft w:val="480"/>
          <w:marRight w:val="0"/>
          <w:marTop w:val="0"/>
          <w:marBottom w:val="0"/>
          <w:divBdr>
            <w:top w:val="none" w:sz="0" w:space="0" w:color="auto"/>
            <w:left w:val="none" w:sz="0" w:space="0" w:color="auto"/>
            <w:bottom w:val="none" w:sz="0" w:space="0" w:color="auto"/>
            <w:right w:val="none" w:sz="0" w:space="0" w:color="auto"/>
          </w:divBdr>
        </w:div>
        <w:div w:id="147744426">
          <w:marLeft w:val="480"/>
          <w:marRight w:val="0"/>
          <w:marTop w:val="0"/>
          <w:marBottom w:val="0"/>
          <w:divBdr>
            <w:top w:val="none" w:sz="0" w:space="0" w:color="auto"/>
            <w:left w:val="none" w:sz="0" w:space="0" w:color="auto"/>
            <w:bottom w:val="none" w:sz="0" w:space="0" w:color="auto"/>
            <w:right w:val="none" w:sz="0" w:space="0" w:color="auto"/>
          </w:divBdr>
        </w:div>
        <w:div w:id="508521669">
          <w:marLeft w:val="480"/>
          <w:marRight w:val="0"/>
          <w:marTop w:val="0"/>
          <w:marBottom w:val="0"/>
          <w:divBdr>
            <w:top w:val="none" w:sz="0" w:space="0" w:color="auto"/>
            <w:left w:val="none" w:sz="0" w:space="0" w:color="auto"/>
            <w:bottom w:val="none" w:sz="0" w:space="0" w:color="auto"/>
            <w:right w:val="none" w:sz="0" w:space="0" w:color="auto"/>
          </w:divBdr>
        </w:div>
        <w:div w:id="2045322361">
          <w:marLeft w:val="480"/>
          <w:marRight w:val="0"/>
          <w:marTop w:val="0"/>
          <w:marBottom w:val="0"/>
          <w:divBdr>
            <w:top w:val="none" w:sz="0" w:space="0" w:color="auto"/>
            <w:left w:val="none" w:sz="0" w:space="0" w:color="auto"/>
            <w:bottom w:val="none" w:sz="0" w:space="0" w:color="auto"/>
            <w:right w:val="none" w:sz="0" w:space="0" w:color="auto"/>
          </w:divBdr>
        </w:div>
        <w:div w:id="1355615697">
          <w:marLeft w:val="480"/>
          <w:marRight w:val="0"/>
          <w:marTop w:val="0"/>
          <w:marBottom w:val="0"/>
          <w:divBdr>
            <w:top w:val="none" w:sz="0" w:space="0" w:color="auto"/>
            <w:left w:val="none" w:sz="0" w:space="0" w:color="auto"/>
            <w:bottom w:val="none" w:sz="0" w:space="0" w:color="auto"/>
            <w:right w:val="none" w:sz="0" w:space="0" w:color="auto"/>
          </w:divBdr>
        </w:div>
        <w:div w:id="436220044">
          <w:marLeft w:val="480"/>
          <w:marRight w:val="0"/>
          <w:marTop w:val="0"/>
          <w:marBottom w:val="0"/>
          <w:divBdr>
            <w:top w:val="none" w:sz="0" w:space="0" w:color="auto"/>
            <w:left w:val="none" w:sz="0" w:space="0" w:color="auto"/>
            <w:bottom w:val="none" w:sz="0" w:space="0" w:color="auto"/>
            <w:right w:val="none" w:sz="0" w:space="0" w:color="auto"/>
          </w:divBdr>
        </w:div>
        <w:div w:id="206921046">
          <w:marLeft w:val="480"/>
          <w:marRight w:val="0"/>
          <w:marTop w:val="0"/>
          <w:marBottom w:val="0"/>
          <w:divBdr>
            <w:top w:val="none" w:sz="0" w:space="0" w:color="auto"/>
            <w:left w:val="none" w:sz="0" w:space="0" w:color="auto"/>
            <w:bottom w:val="none" w:sz="0" w:space="0" w:color="auto"/>
            <w:right w:val="none" w:sz="0" w:space="0" w:color="auto"/>
          </w:divBdr>
        </w:div>
        <w:div w:id="1333532081">
          <w:marLeft w:val="480"/>
          <w:marRight w:val="0"/>
          <w:marTop w:val="0"/>
          <w:marBottom w:val="0"/>
          <w:divBdr>
            <w:top w:val="none" w:sz="0" w:space="0" w:color="auto"/>
            <w:left w:val="none" w:sz="0" w:space="0" w:color="auto"/>
            <w:bottom w:val="none" w:sz="0" w:space="0" w:color="auto"/>
            <w:right w:val="none" w:sz="0" w:space="0" w:color="auto"/>
          </w:divBdr>
        </w:div>
        <w:div w:id="903678956">
          <w:marLeft w:val="480"/>
          <w:marRight w:val="0"/>
          <w:marTop w:val="0"/>
          <w:marBottom w:val="0"/>
          <w:divBdr>
            <w:top w:val="none" w:sz="0" w:space="0" w:color="auto"/>
            <w:left w:val="none" w:sz="0" w:space="0" w:color="auto"/>
            <w:bottom w:val="none" w:sz="0" w:space="0" w:color="auto"/>
            <w:right w:val="none" w:sz="0" w:space="0" w:color="auto"/>
          </w:divBdr>
        </w:div>
        <w:div w:id="1577593901">
          <w:marLeft w:val="480"/>
          <w:marRight w:val="0"/>
          <w:marTop w:val="0"/>
          <w:marBottom w:val="0"/>
          <w:divBdr>
            <w:top w:val="none" w:sz="0" w:space="0" w:color="auto"/>
            <w:left w:val="none" w:sz="0" w:space="0" w:color="auto"/>
            <w:bottom w:val="none" w:sz="0" w:space="0" w:color="auto"/>
            <w:right w:val="none" w:sz="0" w:space="0" w:color="auto"/>
          </w:divBdr>
        </w:div>
        <w:div w:id="1317300692">
          <w:marLeft w:val="480"/>
          <w:marRight w:val="0"/>
          <w:marTop w:val="0"/>
          <w:marBottom w:val="0"/>
          <w:divBdr>
            <w:top w:val="none" w:sz="0" w:space="0" w:color="auto"/>
            <w:left w:val="none" w:sz="0" w:space="0" w:color="auto"/>
            <w:bottom w:val="none" w:sz="0" w:space="0" w:color="auto"/>
            <w:right w:val="none" w:sz="0" w:space="0" w:color="auto"/>
          </w:divBdr>
        </w:div>
        <w:div w:id="483936784">
          <w:marLeft w:val="480"/>
          <w:marRight w:val="0"/>
          <w:marTop w:val="0"/>
          <w:marBottom w:val="0"/>
          <w:divBdr>
            <w:top w:val="none" w:sz="0" w:space="0" w:color="auto"/>
            <w:left w:val="none" w:sz="0" w:space="0" w:color="auto"/>
            <w:bottom w:val="none" w:sz="0" w:space="0" w:color="auto"/>
            <w:right w:val="none" w:sz="0" w:space="0" w:color="auto"/>
          </w:divBdr>
        </w:div>
        <w:div w:id="1391729849">
          <w:marLeft w:val="480"/>
          <w:marRight w:val="0"/>
          <w:marTop w:val="0"/>
          <w:marBottom w:val="0"/>
          <w:divBdr>
            <w:top w:val="none" w:sz="0" w:space="0" w:color="auto"/>
            <w:left w:val="none" w:sz="0" w:space="0" w:color="auto"/>
            <w:bottom w:val="none" w:sz="0" w:space="0" w:color="auto"/>
            <w:right w:val="none" w:sz="0" w:space="0" w:color="auto"/>
          </w:divBdr>
        </w:div>
      </w:divsChild>
    </w:div>
    <w:div w:id="1728725112">
      <w:bodyDiv w:val="1"/>
      <w:marLeft w:val="0"/>
      <w:marRight w:val="0"/>
      <w:marTop w:val="0"/>
      <w:marBottom w:val="0"/>
      <w:divBdr>
        <w:top w:val="none" w:sz="0" w:space="0" w:color="auto"/>
        <w:left w:val="none" w:sz="0" w:space="0" w:color="auto"/>
        <w:bottom w:val="none" w:sz="0" w:space="0" w:color="auto"/>
        <w:right w:val="none" w:sz="0" w:space="0" w:color="auto"/>
      </w:divBdr>
    </w:div>
    <w:div w:id="1733501152">
      <w:bodyDiv w:val="1"/>
      <w:marLeft w:val="0"/>
      <w:marRight w:val="0"/>
      <w:marTop w:val="0"/>
      <w:marBottom w:val="0"/>
      <w:divBdr>
        <w:top w:val="none" w:sz="0" w:space="0" w:color="auto"/>
        <w:left w:val="none" w:sz="0" w:space="0" w:color="auto"/>
        <w:bottom w:val="none" w:sz="0" w:space="0" w:color="auto"/>
        <w:right w:val="none" w:sz="0" w:space="0" w:color="auto"/>
      </w:divBdr>
    </w:div>
    <w:div w:id="1737974022">
      <w:bodyDiv w:val="1"/>
      <w:marLeft w:val="0"/>
      <w:marRight w:val="0"/>
      <w:marTop w:val="0"/>
      <w:marBottom w:val="0"/>
      <w:divBdr>
        <w:top w:val="none" w:sz="0" w:space="0" w:color="auto"/>
        <w:left w:val="none" w:sz="0" w:space="0" w:color="auto"/>
        <w:bottom w:val="none" w:sz="0" w:space="0" w:color="auto"/>
        <w:right w:val="none" w:sz="0" w:space="0" w:color="auto"/>
      </w:divBdr>
      <w:divsChild>
        <w:div w:id="569266027">
          <w:marLeft w:val="480"/>
          <w:marRight w:val="0"/>
          <w:marTop w:val="0"/>
          <w:marBottom w:val="0"/>
          <w:divBdr>
            <w:top w:val="none" w:sz="0" w:space="0" w:color="auto"/>
            <w:left w:val="none" w:sz="0" w:space="0" w:color="auto"/>
            <w:bottom w:val="none" w:sz="0" w:space="0" w:color="auto"/>
            <w:right w:val="none" w:sz="0" w:space="0" w:color="auto"/>
          </w:divBdr>
        </w:div>
        <w:div w:id="1426421192">
          <w:marLeft w:val="480"/>
          <w:marRight w:val="0"/>
          <w:marTop w:val="0"/>
          <w:marBottom w:val="0"/>
          <w:divBdr>
            <w:top w:val="none" w:sz="0" w:space="0" w:color="auto"/>
            <w:left w:val="none" w:sz="0" w:space="0" w:color="auto"/>
            <w:bottom w:val="none" w:sz="0" w:space="0" w:color="auto"/>
            <w:right w:val="none" w:sz="0" w:space="0" w:color="auto"/>
          </w:divBdr>
        </w:div>
        <w:div w:id="792676271">
          <w:marLeft w:val="480"/>
          <w:marRight w:val="0"/>
          <w:marTop w:val="0"/>
          <w:marBottom w:val="0"/>
          <w:divBdr>
            <w:top w:val="none" w:sz="0" w:space="0" w:color="auto"/>
            <w:left w:val="none" w:sz="0" w:space="0" w:color="auto"/>
            <w:bottom w:val="none" w:sz="0" w:space="0" w:color="auto"/>
            <w:right w:val="none" w:sz="0" w:space="0" w:color="auto"/>
          </w:divBdr>
        </w:div>
        <w:div w:id="686634006">
          <w:marLeft w:val="480"/>
          <w:marRight w:val="0"/>
          <w:marTop w:val="0"/>
          <w:marBottom w:val="0"/>
          <w:divBdr>
            <w:top w:val="none" w:sz="0" w:space="0" w:color="auto"/>
            <w:left w:val="none" w:sz="0" w:space="0" w:color="auto"/>
            <w:bottom w:val="none" w:sz="0" w:space="0" w:color="auto"/>
            <w:right w:val="none" w:sz="0" w:space="0" w:color="auto"/>
          </w:divBdr>
        </w:div>
        <w:div w:id="1298217598">
          <w:marLeft w:val="480"/>
          <w:marRight w:val="0"/>
          <w:marTop w:val="0"/>
          <w:marBottom w:val="0"/>
          <w:divBdr>
            <w:top w:val="none" w:sz="0" w:space="0" w:color="auto"/>
            <w:left w:val="none" w:sz="0" w:space="0" w:color="auto"/>
            <w:bottom w:val="none" w:sz="0" w:space="0" w:color="auto"/>
            <w:right w:val="none" w:sz="0" w:space="0" w:color="auto"/>
          </w:divBdr>
        </w:div>
        <w:div w:id="2092923794">
          <w:marLeft w:val="480"/>
          <w:marRight w:val="0"/>
          <w:marTop w:val="0"/>
          <w:marBottom w:val="0"/>
          <w:divBdr>
            <w:top w:val="none" w:sz="0" w:space="0" w:color="auto"/>
            <w:left w:val="none" w:sz="0" w:space="0" w:color="auto"/>
            <w:bottom w:val="none" w:sz="0" w:space="0" w:color="auto"/>
            <w:right w:val="none" w:sz="0" w:space="0" w:color="auto"/>
          </w:divBdr>
        </w:div>
        <w:div w:id="886179868">
          <w:marLeft w:val="480"/>
          <w:marRight w:val="0"/>
          <w:marTop w:val="0"/>
          <w:marBottom w:val="0"/>
          <w:divBdr>
            <w:top w:val="none" w:sz="0" w:space="0" w:color="auto"/>
            <w:left w:val="none" w:sz="0" w:space="0" w:color="auto"/>
            <w:bottom w:val="none" w:sz="0" w:space="0" w:color="auto"/>
            <w:right w:val="none" w:sz="0" w:space="0" w:color="auto"/>
          </w:divBdr>
        </w:div>
        <w:div w:id="348722693">
          <w:marLeft w:val="480"/>
          <w:marRight w:val="0"/>
          <w:marTop w:val="0"/>
          <w:marBottom w:val="0"/>
          <w:divBdr>
            <w:top w:val="none" w:sz="0" w:space="0" w:color="auto"/>
            <w:left w:val="none" w:sz="0" w:space="0" w:color="auto"/>
            <w:bottom w:val="none" w:sz="0" w:space="0" w:color="auto"/>
            <w:right w:val="none" w:sz="0" w:space="0" w:color="auto"/>
          </w:divBdr>
        </w:div>
        <w:div w:id="1539469936">
          <w:marLeft w:val="480"/>
          <w:marRight w:val="0"/>
          <w:marTop w:val="0"/>
          <w:marBottom w:val="0"/>
          <w:divBdr>
            <w:top w:val="none" w:sz="0" w:space="0" w:color="auto"/>
            <w:left w:val="none" w:sz="0" w:space="0" w:color="auto"/>
            <w:bottom w:val="none" w:sz="0" w:space="0" w:color="auto"/>
            <w:right w:val="none" w:sz="0" w:space="0" w:color="auto"/>
          </w:divBdr>
        </w:div>
        <w:div w:id="1674793862">
          <w:marLeft w:val="480"/>
          <w:marRight w:val="0"/>
          <w:marTop w:val="0"/>
          <w:marBottom w:val="0"/>
          <w:divBdr>
            <w:top w:val="none" w:sz="0" w:space="0" w:color="auto"/>
            <w:left w:val="none" w:sz="0" w:space="0" w:color="auto"/>
            <w:bottom w:val="none" w:sz="0" w:space="0" w:color="auto"/>
            <w:right w:val="none" w:sz="0" w:space="0" w:color="auto"/>
          </w:divBdr>
        </w:div>
        <w:div w:id="1869295536">
          <w:marLeft w:val="480"/>
          <w:marRight w:val="0"/>
          <w:marTop w:val="0"/>
          <w:marBottom w:val="0"/>
          <w:divBdr>
            <w:top w:val="none" w:sz="0" w:space="0" w:color="auto"/>
            <w:left w:val="none" w:sz="0" w:space="0" w:color="auto"/>
            <w:bottom w:val="none" w:sz="0" w:space="0" w:color="auto"/>
            <w:right w:val="none" w:sz="0" w:space="0" w:color="auto"/>
          </w:divBdr>
        </w:div>
        <w:div w:id="166141911">
          <w:marLeft w:val="480"/>
          <w:marRight w:val="0"/>
          <w:marTop w:val="0"/>
          <w:marBottom w:val="0"/>
          <w:divBdr>
            <w:top w:val="none" w:sz="0" w:space="0" w:color="auto"/>
            <w:left w:val="none" w:sz="0" w:space="0" w:color="auto"/>
            <w:bottom w:val="none" w:sz="0" w:space="0" w:color="auto"/>
            <w:right w:val="none" w:sz="0" w:space="0" w:color="auto"/>
          </w:divBdr>
        </w:div>
        <w:div w:id="519778523">
          <w:marLeft w:val="480"/>
          <w:marRight w:val="0"/>
          <w:marTop w:val="0"/>
          <w:marBottom w:val="0"/>
          <w:divBdr>
            <w:top w:val="none" w:sz="0" w:space="0" w:color="auto"/>
            <w:left w:val="none" w:sz="0" w:space="0" w:color="auto"/>
            <w:bottom w:val="none" w:sz="0" w:space="0" w:color="auto"/>
            <w:right w:val="none" w:sz="0" w:space="0" w:color="auto"/>
          </w:divBdr>
        </w:div>
        <w:div w:id="1715619316">
          <w:marLeft w:val="480"/>
          <w:marRight w:val="0"/>
          <w:marTop w:val="0"/>
          <w:marBottom w:val="0"/>
          <w:divBdr>
            <w:top w:val="none" w:sz="0" w:space="0" w:color="auto"/>
            <w:left w:val="none" w:sz="0" w:space="0" w:color="auto"/>
            <w:bottom w:val="none" w:sz="0" w:space="0" w:color="auto"/>
            <w:right w:val="none" w:sz="0" w:space="0" w:color="auto"/>
          </w:divBdr>
        </w:div>
        <w:div w:id="1078215002">
          <w:marLeft w:val="480"/>
          <w:marRight w:val="0"/>
          <w:marTop w:val="0"/>
          <w:marBottom w:val="0"/>
          <w:divBdr>
            <w:top w:val="none" w:sz="0" w:space="0" w:color="auto"/>
            <w:left w:val="none" w:sz="0" w:space="0" w:color="auto"/>
            <w:bottom w:val="none" w:sz="0" w:space="0" w:color="auto"/>
            <w:right w:val="none" w:sz="0" w:space="0" w:color="auto"/>
          </w:divBdr>
        </w:div>
        <w:div w:id="830681104">
          <w:marLeft w:val="480"/>
          <w:marRight w:val="0"/>
          <w:marTop w:val="0"/>
          <w:marBottom w:val="0"/>
          <w:divBdr>
            <w:top w:val="none" w:sz="0" w:space="0" w:color="auto"/>
            <w:left w:val="none" w:sz="0" w:space="0" w:color="auto"/>
            <w:bottom w:val="none" w:sz="0" w:space="0" w:color="auto"/>
            <w:right w:val="none" w:sz="0" w:space="0" w:color="auto"/>
          </w:divBdr>
        </w:div>
      </w:divsChild>
    </w:div>
    <w:div w:id="1738286310">
      <w:bodyDiv w:val="1"/>
      <w:marLeft w:val="0"/>
      <w:marRight w:val="0"/>
      <w:marTop w:val="0"/>
      <w:marBottom w:val="0"/>
      <w:divBdr>
        <w:top w:val="none" w:sz="0" w:space="0" w:color="auto"/>
        <w:left w:val="none" w:sz="0" w:space="0" w:color="auto"/>
        <w:bottom w:val="none" w:sz="0" w:space="0" w:color="auto"/>
        <w:right w:val="none" w:sz="0" w:space="0" w:color="auto"/>
      </w:divBdr>
    </w:div>
    <w:div w:id="1740205684">
      <w:bodyDiv w:val="1"/>
      <w:marLeft w:val="0"/>
      <w:marRight w:val="0"/>
      <w:marTop w:val="0"/>
      <w:marBottom w:val="0"/>
      <w:divBdr>
        <w:top w:val="none" w:sz="0" w:space="0" w:color="auto"/>
        <w:left w:val="none" w:sz="0" w:space="0" w:color="auto"/>
        <w:bottom w:val="none" w:sz="0" w:space="0" w:color="auto"/>
        <w:right w:val="none" w:sz="0" w:space="0" w:color="auto"/>
      </w:divBdr>
    </w:div>
    <w:div w:id="1742756856">
      <w:bodyDiv w:val="1"/>
      <w:marLeft w:val="0"/>
      <w:marRight w:val="0"/>
      <w:marTop w:val="0"/>
      <w:marBottom w:val="0"/>
      <w:divBdr>
        <w:top w:val="none" w:sz="0" w:space="0" w:color="auto"/>
        <w:left w:val="none" w:sz="0" w:space="0" w:color="auto"/>
        <w:bottom w:val="none" w:sz="0" w:space="0" w:color="auto"/>
        <w:right w:val="none" w:sz="0" w:space="0" w:color="auto"/>
      </w:divBdr>
    </w:div>
    <w:div w:id="1744987351">
      <w:bodyDiv w:val="1"/>
      <w:marLeft w:val="0"/>
      <w:marRight w:val="0"/>
      <w:marTop w:val="0"/>
      <w:marBottom w:val="0"/>
      <w:divBdr>
        <w:top w:val="none" w:sz="0" w:space="0" w:color="auto"/>
        <w:left w:val="none" w:sz="0" w:space="0" w:color="auto"/>
        <w:bottom w:val="none" w:sz="0" w:space="0" w:color="auto"/>
        <w:right w:val="none" w:sz="0" w:space="0" w:color="auto"/>
      </w:divBdr>
      <w:divsChild>
        <w:div w:id="1726222503">
          <w:marLeft w:val="480"/>
          <w:marRight w:val="0"/>
          <w:marTop w:val="0"/>
          <w:marBottom w:val="0"/>
          <w:divBdr>
            <w:top w:val="none" w:sz="0" w:space="0" w:color="auto"/>
            <w:left w:val="none" w:sz="0" w:space="0" w:color="auto"/>
            <w:bottom w:val="none" w:sz="0" w:space="0" w:color="auto"/>
            <w:right w:val="none" w:sz="0" w:space="0" w:color="auto"/>
          </w:divBdr>
        </w:div>
        <w:div w:id="1848205473">
          <w:marLeft w:val="480"/>
          <w:marRight w:val="0"/>
          <w:marTop w:val="0"/>
          <w:marBottom w:val="0"/>
          <w:divBdr>
            <w:top w:val="none" w:sz="0" w:space="0" w:color="auto"/>
            <w:left w:val="none" w:sz="0" w:space="0" w:color="auto"/>
            <w:bottom w:val="none" w:sz="0" w:space="0" w:color="auto"/>
            <w:right w:val="none" w:sz="0" w:space="0" w:color="auto"/>
          </w:divBdr>
        </w:div>
        <w:div w:id="831527661">
          <w:marLeft w:val="480"/>
          <w:marRight w:val="0"/>
          <w:marTop w:val="0"/>
          <w:marBottom w:val="0"/>
          <w:divBdr>
            <w:top w:val="none" w:sz="0" w:space="0" w:color="auto"/>
            <w:left w:val="none" w:sz="0" w:space="0" w:color="auto"/>
            <w:bottom w:val="none" w:sz="0" w:space="0" w:color="auto"/>
            <w:right w:val="none" w:sz="0" w:space="0" w:color="auto"/>
          </w:divBdr>
        </w:div>
        <w:div w:id="336737496">
          <w:marLeft w:val="480"/>
          <w:marRight w:val="0"/>
          <w:marTop w:val="0"/>
          <w:marBottom w:val="0"/>
          <w:divBdr>
            <w:top w:val="none" w:sz="0" w:space="0" w:color="auto"/>
            <w:left w:val="none" w:sz="0" w:space="0" w:color="auto"/>
            <w:bottom w:val="none" w:sz="0" w:space="0" w:color="auto"/>
            <w:right w:val="none" w:sz="0" w:space="0" w:color="auto"/>
          </w:divBdr>
        </w:div>
        <w:div w:id="1396663917">
          <w:marLeft w:val="480"/>
          <w:marRight w:val="0"/>
          <w:marTop w:val="0"/>
          <w:marBottom w:val="0"/>
          <w:divBdr>
            <w:top w:val="none" w:sz="0" w:space="0" w:color="auto"/>
            <w:left w:val="none" w:sz="0" w:space="0" w:color="auto"/>
            <w:bottom w:val="none" w:sz="0" w:space="0" w:color="auto"/>
            <w:right w:val="none" w:sz="0" w:space="0" w:color="auto"/>
          </w:divBdr>
        </w:div>
        <w:div w:id="82915543">
          <w:marLeft w:val="480"/>
          <w:marRight w:val="0"/>
          <w:marTop w:val="0"/>
          <w:marBottom w:val="0"/>
          <w:divBdr>
            <w:top w:val="none" w:sz="0" w:space="0" w:color="auto"/>
            <w:left w:val="none" w:sz="0" w:space="0" w:color="auto"/>
            <w:bottom w:val="none" w:sz="0" w:space="0" w:color="auto"/>
            <w:right w:val="none" w:sz="0" w:space="0" w:color="auto"/>
          </w:divBdr>
        </w:div>
        <w:div w:id="1187014305">
          <w:marLeft w:val="480"/>
          <w:marRight w:val="0"/>
          <w:marTop w:val="0"/>
          <w:marBottom w:val="0"/>
          <w:divBdr>
            <w:top w:val="none" w:sz="0" w:space="0" w:color="auto"/>
            <w:left w:val="none" w:sz="0" w:space="0" w:color="auto"/>
            <w:bottom w:val="none" w:sz="0" w:space="0" w:color="auto"/>
            <w:right w:val="none" w:sz="0" w:space="0" w:color="auto"/>
          </w:divBdr>
        </w:div>
        <w:div w:id="1635989132">
          <w:marLeft w:val="480"/>
          <w:marRight w:val="0"/>
          <w:marTop w:val="0"/>
          <w:marBottom w:val="0"/>
          <w:divBdr>
            <w:top w:val="none" w:sz="0" w:space="0" w:color="auto"/>
            <w:left w:val="none" w:sz="0" w:space="0" w:color="auto"/>
            <w:bottom w:val="none" w:sz="0" w:space="0" w:color="auto"/>
            <w:right w:val="none" w:sz="0" w:space="0" w:color="auto"/>
          </w:divBdr>
        </w:div>
        <w:div w:id="992757293">
          <w:marLeft w:val="480"/>
          <w:marRight w:val="0"/>
          <w:marTop w:val="0"/>
          <w:marBottom w:val="0"/>
          <w:divBdr>
            <w:top w:val="none" w:sz="0" w:space="0" w:color="auto"/>
            <w:left w:val="none" w:sz="0" w:space="0" w:color="auto"/>
            <w:bottom w:val="none" w:sz="0" w:space="0" w:color="auto"/>
            <w:right w:val="none" w:sz="0" w:space="0" w:color="auto"/>
          </w:divBdr>
        </w:div>
        <w:div w:id="1108740613">
          <w:marLeft w:val="480"/>
          <w:marRight w:val="0"/>
          <w:marTop w:val="0"/>
          <w:marBottom w:val="0"/>
          <w:divBdr>
            <w:top w:val="none" w:sz="0" w:space="0" w:color="auto"/>
            <w:left w:val="none" w:sz="0" w:space="0" w:color="auto"/>
            <w:bottom w:val="none" w:sz="0" w:space="0" w:color="auto"/>
            <w:right w:val="none" w:sz="0" w:space="0" w:color="auto"/>
          </w:divBdr>
        </w:div>
        <w:div w:id="1691368535">
          <w:marLeft w:val="480"/>
          <w:marRight w:val="0"/>
          <w:marTop w:val="0"/>
          <w:marBottom w:val="0"/>
          <w:divBdr>
            <w:top w:val="none" w:sz="0" w:space="0" w:color="auto"/>
            <w:left w:val="none" w:sz="0" w:space="0" w:color="auto"/>
            <w:bottom w:val="none" w:sz="0" w:space="0" w:color="auto"/>
            <w:right w:val="none" w:sz="0" w:space="0" w:color="auto"/>
          </w:divBdr>
        </w:div>
      </w:divsChild>
    </w:div>
    <w:div w:id="1746418413">
      <w:bodyDiv w:val="1"/>
      <w:marLeft w:val="0"/>
      <w:marRight w:val="0"/>
      <w:marTop w:val="0"/>
      <w:marBottom w:val="0"/>
      <w:divBdr>
        <w:top w:val="none" w:sz="0" w:space="0" w:color="auto"/>
        <w:left w:val="none" w:sz="0" w:space="0" w:color="auto"/>
        <w:bottom w:val="none" w:sz="0" w:space="0" w:color="auto"/>
        <w:right w:val="none" w:sz="0" w:space="0" w:color="auto"/>
      </w:divBdr>
    </w:div>
    <w:div w:id="1749499314">
      <w:bodyDiv w:val="1"/>
      <w:marLeft w:val="0"/>
      <w:marRight w:val="0"/>
      <w:marTop w:val="0"/>
      <w:marBottom w:val="0"/>
      <w:divBdr>
        <w:top w:val="none" w:sz="0" w:space="0" w:color="auto"/>
        <w:left w:val="none" w:sz="0" w:space="0" w:color="auto"/>
        <w:bottom w:val="none" w:sz="0" w:space="0" w:color="auto"/>
        <w:right w:val="none" w:sz="0" w:space="0" w:color="auto"/>
      </w:divBdr>
    </w:div>
    <w:div w:id="1762095432">
      <w:bodyDiv w:val="1"/>
      <w:marLeft w:val="0"/>
      <w:marRight w:val="0"/>
      <w:marTop w:val="0"/>
      <w:marBottom w:val="0"/>
      <w:divBdr>
        <w:top w:val="none" w:sz="0" w:space="0" w:color="auto"/>
        <w:left w:val="none" w:sz="0" w:space="0" w:color="auto"/>
        <w:bottom w:val="none" w:sz="0" w:space="0" w:color="auto"/>
        <w:right w:val="none" w:sz="0" w:space="0" w:color="auto"/>
      </w:divBdr>
    </w:div>
    <w:div w:id="1765374500">
      <w:bodyDiv w:val="1"/>
      <w:marLeft w:val="0"/>
      <w:marRight w:val="0"/>
      <w:marTop w:val="0"/>
      <w:marBottom w:val="0"/>
      <w:divBdr>
        <w:top w:val="none" w:sz="0" w:space="0" w:color="auto"/>
        <w:left w:val="none" w:sz="0" w:space="0" w:color="auto"/>
        <w:bottom w:val="none" w:sz="0" w:space="0" w:color="auto"/>
        <w:right w:val="none" w:sz="0" w:space="0" w:color="auto"/>
      </w:divBdr>
    </w:div>
    <w:div w:id="1768042520">
      <w:bodyDiv w:val="1"/>
      <w:marLeft w:val="0"/>
      <w:marRight w:val="0"/>
      <w:marTop w:val="0"/>
      <w:marBottom w:val="0"/>
      <w:divBdr>
        <w:top w:val="none" w:sz="0" w:space="0" w:color="auto"/>
        <w:left w:val="none" w:sz="0" w:space="0" w:color="auto"/>
        <w:bottom w:val="none" w:sz="0" w:space="0" w:color="auto"/>
        <w:right w:val="none" w:sz="0" w:space="0" w:color="auto"/>
      </w:divBdr>
    </w:div>
    <w:div w:id="1770589168">
      <w:bodyDiv w:val="1"/>
      <w:marLeft w:val="0"/>
      <w:marRight w:val="0"/>
      <w:marTop w:val="0"/>
      <w:marBottom w:val="0"/>
      <w:divBdr>
        <w:top w:val="none" w:sz="0" w:space="0" w:color="auto"/>
        <w:left w:val="none" w:sz="0" w:space="0" w:color="auto"/>
        <w:bottom w:val="none" w:sz="0" w:space="0" w:color="auto"/>
        <w:right w:val="none" w:sz="0" w:space="0" w:color="auto"/>
      </w:divBdr>
    </w:div>
    <w:div w:id="1770852747">
      <w:bodyDiv w:val="1"/>
      <w:marLeft w:val="0"/>
      <w:marRight w:val="0"/>
      <w:marTop w:val="0"/>
      <w:marBottom w:val="0"/>
      <w:divBdr>
        <w:top w:val="none" w:sz="0" w:space="0" w:color="auto"/>
        <w:left w:val="none" w:sz="0" w:space="0" w:color="auto"/>
        <w:bottom w:val="none" w:sz="0" w:space="0" w:color="auto"/>
        <w:right w:val="none" w:sz="0" w:space="0" w:color="auto"/>
      </w:divBdr>
    </w:div>
    <w:div w:id="1773361264">
      <w:bodyDiv w:val="1"/>
      <w:marLeft w:val="0"/>
      <w:marRight w:val="0"/>
      <w:marTop w:val="0"/>
      <w:marBottom w:val="0"/>
      <w:divBdr>
        <w:top w:val="none" w:sz="0" w:space="0" w:color="auto"/>
        <w:left w:val="none" w:sz="0" w:space="0" w:color="auto"/>
        <w:bottom w:val="none" w:sz="0" w:space="0" w:color="auto"/>
        <w:right w:val="none" w:sz="0" w:space="0" w:color="auto"/>
      </w:divBdr>
    </w:div>
    <w:div w:id="1782842158">
      <w:bodyDiv w:val="1"/>
      <w:marLeft w:val="0"/>
      <w:marRight w:val="0"/>
      <w:marTop w:val="0"/>
      <w:marBottom w:val="0"/>
      <w:divBdr>
        <w:top w:val="none" w:sz="0" w:space="0" w:color="auto"/>
        <w:left w:val="none" w:sz="0" w:space="0" w:color="auto"/>
        <w:bottom w:val="none" w:sz="0" w:space="0" w:color="auto"/>
        <w:right w:val="none" w:sz="0" w:space="0" w:color="auto"/>
      </w:divBdr>
    </w:div>
    <w:div w:id="1783527678">
      <w:bodyDiv w:val="1"/>
      <w:marLeft w:val="0"/>
      <w:marRight w:val="0"/>
      <w:marTop w:val="0"/>
      <w:marBottom w:val="0"/>
      <w:divBdr>
        <w:top w:val="none" w:sz="0" w:space="0" w:color="auto"/>
        <w:left w:val="none" w:sz="0" w:space="0" w:color="auto"/>
        <w:bottom w:val="none" w:sz="0" w:space="0" w:color="auto"/>
        <w:right w:val="none" w:sz="0" w:space="0" w:color="auto"/>
      </w:divBdr>
    </w:div>
    <w:div w:id="1788546708">
      <w:bodyDiv w:val="1"/>
      <w:marLeft w:val="0"/>
      <w:marRight w:val="0"/>
      <w:marTop w:val="0"/>
      <w:marBottom w:val="0"/>
      <w:divBdr>
        <w:top w:val="none" w:sz="0" w:space="0" w:color="auto"/>
        <w:left w:val="none" w:sz="0" w:space="0" w:color="auto"/>
        <w:bottom w:val="none" w:sz="0" w:space="0" w:color="auto"/>
        <w:right w:val="none" w:sz="0" w:space="0" w:color="auto"/>
      </w:divBdr>
      <w:divsChild>
        <w:div w:id="587037454">
          <w:marLeft w:val="480"/>
          <w:marRight w:val="0"/>
          <w:marTop w:val="0"/>
          <w:marBottom w:val="0"/>
          <w:divBdr>
            <w:top w:val="none" w:sz="0" w:space="0" w:color="auto"/>
            <w:left w:val="none" w:sz="0" w:space="0" w:color="auto"/>
            <w:bottom w:val="none" w:sz="0" w:space="0" w:color="auto"/>
            <w:right w:val="none" w:sz="0" w:space="0" w:color="auto"/>
          </w:divBdr>
        </w:div>
        <w:div w:id="1947807169">
          <w:marLeft w:val="480"/>
          <w:marRight w:val="0"/>
          <w:marTop w:val="0"/>
          <w:marBottom w:val="0"/>
          <w:divBdr>
            <w:top w:val="none" w:sz="0" w:space="0" w:color="auto"/>
            <w:left w:val="none" w:sz="0" w:space="0" w:color="auto"/>
            <w:bottom w:val="none" w:sz="0" w:space="0" w:color="auto"/>
            <w:right w:val="none" w:sz="0" w:space="0" w:color="auto"/>
          </w:divBdr>
        </w:div>
        <w:div w:id="1338966738">
          <w:marLeft w:val="480"/>
          <w:marRight w:val="0"/>
          <w:marTop w:val="0"/>
          <w:marBottom w:val="0"/>
          <w:divBdr>
            <w:top w:val="none" w:sz="0" w:space="0" w:color="auto"/>
            <w:left w:val="none" w:sz="0" w:space="0" w:color="auto"/>
            <w:bottom w:val="none" w:sz="0" w:space="0" w:color="auto"/>
            <w:right w:val="none" w:sz="0" w:space="0" w:color="auto"/>
          </w:divBdr>
        </w:div>
        <w:div w:id="792401320">
          <w:marLeft w:val="480"/>
          <w:marRight w:val="0"/>
          <w:marTop w:val="0"/>
          <w:marBottom w:val="0"/>
          <w:divBdr>
            <w:top w:val="none" w:sz="0" w:space="0" w:color="auto"/>
            <w:left w:val="none" w:sz="0" w:space="0" w:color="auto"/>
            <w:bottom w:val="none" w:sz="0" w:space="0" w:color="auto"/>
            <w:right w:val="none" w:sz="0" w:space="0" w:color="auto"/>
          </w:divBdr>
        </w:div>
        <w:div w:id="1510173614">
          <w:marLeft w:val="480"/>
          <w:marRight w:val="0"/>
          <w:marTop w:val="0"/>
          <w:marBottom w:val="0"/>
          <w:divBdr>
            <w:top w:val="none" w:sz="0" w:space="0" w:color="auto"/>
            <w:left w:val="none" w:sz="0" w:space="0" w:color="auto"/>
            <w:bottom w:val="none" w:sz="0" w:space="0" w:color="auto"/>
            <w:right w:val="none" w:sz="0" w:space="0" w:color="auto"/>
          </w:divBdr>
        </w:div>
        <w:div w:id="652950978">
          <w:marLeft w:val="480"/>
          <w:marRight w:val="0"/>
          <w:marTop w:val="0"/>
          <w:marBottom w:val="0"/>
          <w:divBdr>
            <w:top w:val="none" w:sz="0" w:space="0" w:color="auto"/>
            <w:left w:val="none" w:sz="0" w:space="0" w:color="auto"/>
            <w:bottom w:val="none" w:sz="0" w:space="0" w:color="auto"/>
            <w:right w:val="none" w:sz="0" w:space="0" w:color="auto"/>
          </w:divBdr>
        </w:div>
        <w:div w:id="1342774889">
          <w:marLeft w:val="480"/>
          <w:marRight w:val="0"/>
          <w:marTop w:val="0"/>
          <w:marBottom w:val="0"/>
          <w:divBdr>
            <w:top w:val="none" w:sz="0" w:space="0" w:color="auto"/>
            <w:left w:val="none" w:sz="0" w:space="0" w:color="auto"/>
            <w:bottom w:val="none" w:sz="0" w:space="0" w:color="auto"/>
            <w:right w:val="none" w:sz="0" w:space="0" w:color="auto"/>
          </w:divBdr>
        </w:div>
        <w:div w:id="813182334">
          <w:marLeft w:val="480"/>
          <w:marRight w:val="0"/>
          <w:marTop w:val="0"/>
          <w:marBottom w:val="0"/>
          <w:divBdr>
            <w:top w:val="none" w:sz="0" w:space="0" w:color="auto"/>
            <w:left w:val="none" w:sz="0" w:space="0" w:color="auto"/>
            <w:bottom w:val="none" w:sz="0" w:space="0" w:color="auto"/>
            <w:right w:val="none" w:sz="0" w:space="0" w:color="auto"/>
          </w:divBdr>
        </w:div>
        <w:div w:id="1139225172">
          <w:marLeft w:val="480"/>
          <w:marRight w:val="0"/>
          <w:marTop w:val="0"/>
          <w:marBottom w:val="0"/>
          <w:divBdr>
            <w:top w:val="none" w:sz="0" w:space="0" w:color="auto"/>
            <w:left w:val="none" w:sz="0" w:space="0" w:color="auto"/>
            <w:bottom w:val="none" w:sz="0" w:space="0" w:color="auto"/>
            <w:right w:val="none" w:sz="0" w:space="0" w:color="auto"/>
          </w:divBdr>
        </w:div>
        <w:div w:id="1573850125">
          <w:marLeft w:val="480"/>
          <w:marRight w:val="0"/>
          <w:marTop w:val="0"/>
          <w:marBottom w:val="0"/>
          <w:divBdr>
            <w:top w:val="none" w:sz="0" w:space="0" w:color="auto"/>
            <w:left w:val="none" w:sz="0" w:space="0" w:color="auto"/>
            <w:bottom w:val="none" w:sz="0" w:space="0" w:color="auto"/>
            <w:right w:val="none" w:sz="0" w:space="0" w:color="auto"/>
          </w:divBdr>
        </w:div>
        <w:div w:id="1260258083">
          <w:marLeft w:val="480"/>
          <w:marRight w:val="0"/>
          <w:marTop w:val="0"/>
          <w:marBottom w:val="0"/>
          <w:divBdr>
            <w:top w:val="none" w:sz="0" w:space="0" w:color="auto"/>
            <w:left w:val="none" w:sz="0" w:space="0" w:color="auto"/>
            <w:bottom w:val="none" w:sz="0" w:space="0" w:color="auto"/>
            <w:right w:val="none" w:sz="0" w:space="0" w:color="auto"/>
          </w:divBdr>
        </w:div>
        <w:div w:id="1860317258">
          <w:marLeft w:val="480"/>
          <w:marRight w:val="0"/>
          <w:marTop w:val="0"/>
          <w:marBottom w:val="0"/>
          <w:divBdr>
            <w:top w:val="none" w:sz="0" w:space="0" w:color="auto"/>
            <w:left w:val="none" w:sz="0" w:space="0" w:color="auto"/>
            <w:bottom w:val="none" w:sz="0" w:space="0" w:color="auto"/>
            <w:right w:val="none" w:sz="0" w:space="0" w:color="auto"/>
          </w:divBdr>
        </w:div>
        <w:div w:id="560949875">
          <w:marLeft w:val="480"/>
          <w:marRight w:val="0"/>
          <w:marTop w:val="0"/>
          <w:marBottom w:val="0"/>
          <w:divBdr>
            <w:top w:val="none" w:sz="0" w:space="0" w:color="auto"/>
            <w:left w:val="none" w:sz="0" w:space="0" w:color="auto"/>
            <w:bottom w:val="none" w:sz="0" w:space="0" w:color="auto"/>
            <w:right w:val="none" w:sz="0" w:space="0" w:color="auto"/>
          </w:divBdr>
        </w:div>
        <w:div w:id="1572228703">
          <w:marLeft w:val="480"/>
          <w:marRight w:val="0"/>
          <w:marTop w:val="0"/>
          <w:marBottom w:val="0"/>
          <w:divBdr>
            <w:top w:val="none" w:sz="0" w:space="0" w:color="auto"/>
            <w:left w:val="none" w:sz="0" w:space="0" w:color="auto"/>
            <w:bottom w:val="none" w:sz="0" w:space="0" w:color="auto"/>
            <w:right w:val="none" w:sz="0" w:space="0" w:color="auto"/>
          </w:divBdr>
        </w:div>
        <w:div w:id="757873471">
          <w:marLeft w:val="480"/>
          <w:marRight w:val="0"/>
          <w:marTop w:val="0"/>
          <w:marBottom w:val="0"/>
          <w:divBdr>
            <w:top w:val="none" w:sz="0" w:space="0" w:color="auto"/>
            <w:left w:val="none" w:sz="0" w:space="0" w:color="auto"/>
            <w:bottom w:val="none" w:sz="0" w:space="0" w:color="auto"/>
            <w:right w:val="none" w:sz="0" w:space="0" w:color="auto"/>
          </w:divBdr>
        </w:div>
        <w:div w:id="132795183">
          <w:marLeft w:val="480"/>
          <w:marRight w:val="0"/>
          <w:marTop w:val="0"/>
          <w:marBottom w:val="0"/>
          <w:divBdr>
            <w:top w:val="none" w:sz="0" w:space="0" w:color="auto"/>
            <w:left w:val="none" w:sz="0" w:space="0" w:color="auto"/>
            <w:bottom w:val="none" w:sz="0" w:space="0" w:color="auto"/>
            <w:right w:val="none" w:sz="0" w:space="0" w:color="auto"/>
          </w:divBdr>
        </w:div>
        <w:div w:id="1665008315">
          <w:marLeft w:val="480"/>
          <w:marRight w:val="0"/>
          <w:marTop w:val="0"/>
          <w:marBottom w:val="0"/>
          <w:divBdr>
            <w:top w:val="none" w:sz="0" w:space="0" w:color="auto"/>
            <w:left w:val="none" w:sz="0" w:space="0" w:color="auto"/>
            <w:bottom w:val="none" w:sz="0" w:space="0" w:color="auto"/>
            <w:right w:val="none" w:sz="0" w:space="0" w:color="auto"/>
          </w:divBdr>
        </w:div>
        <w:div w:id="1253513080">
          <w:marLeft w:val="480"/>
          <w:marRight w:val="0"/>
          <w:marTop w:val="0"/>
          <w:marBottom w:val="0"/>
          <w:divBdr>
            <w:top w:val="none" w:sz="0" w:space="0" w:color="auto"/>
            <w:left w:val="none" w:sz="0" w:space="0" w:color="auto"/>
            <w:bottom w:val="none" w:sz="0" w:space="0" w:color="auto"/>
            <w:right w:val="none" w:sz="0" w:space="0" w:color="auto"/>
          </w:divBdr>
        </w:div>
      </w:divsChild>
    </w:div>
    <w:div w:id="1789350696">
      <w:bodyDiv w:val="1"/>
      <w:marLeft w:val="0"/>
      <w:marRight w:val="0"/>
      <w:marTop w:val="0"/>
      <w:marBottom w:val="0"/>
      <w:divBdr>
        <w:top w:val="none" w:sz="0" w:space="0" w:color="auto"/>
        <w:left w:val="none" w:sz="0" w:space="0" w:color="auto"/>
        <w:bottom w:val="none" w:sz="0" w:space="0" w:color="auto"/>
        <w:right w:val="none" w:sz="0" w:space="0" w:color="auto"/>
      </w:divBdr>
    </w:div>
    <w:div w:id="1791123946">
      <w:bodyDiv w:val="1"/>
      <w:marLeft w:val="0"/>
      <w:marRight w:val="0"/>
      <w:marTop w:val="0"/>
      <w:marBottom w:val="0"/>
      <w:divBdr>
        <w:top w:val="none" w:sz="0" w:space="0" w:color="auto"/>
        <w:left w:val="none" w:sz="0" w:space="0" w:color="auto"/>
        <w:bottom w:val="none" w:sz="0" w:space="0" w:color="auto"/>
        <w:right w:val="none" w:sz="0" w:space="0" w:color="auto"/>
      </w:divBdr>
    </w:div>
    <w:div w:id="1792430970">
      <w:bodyDiv w:val="1"/>
      <w:marLeft w:val="0"/>
      <w:marRight w:val="0"/>
      <w:marTop w:val="0"/>
      <w:marBottom w:val="0"/>
      <w:divBdr>
        <w:top w:val="none" w:sz="0" w:space="0" w:color="auto"/>
        <w:left w:val="none" w:sz="0" w:space="0" w:color="auto"/>
        <w:bottom w:val="none" w:sz="0" w:space="0" w:color="auto"/>
        <w:right w:val="none" w:sz="0" w:space="0" w:color="auto"/>
      </w:divBdr>
      <w:divsChild>
        <w:div w:id="1986741382">
          <w:marLeft w:val="480"/>
          <w:marRight w:val="0"/>
          <w:marTop w:val="0"/>
          <w:marBottom w:val="0"/>
          <w:divBdr>
            <w:top w:val="none" w:sz="0" w:space="0" w:color="auto"/>
            <w:left w:val="none" w:sz="0" w:space="0" w:color="auto"/>
            <w:bottom w:val="none" w:sz="0" w:space="0" w:color="auto"/>
            <w:right w:val="none" w:sz="0" w:space="0" w:color="auto"/>
          </w:divBdr>
        </w:div>
        <w:div w:id="1624463605">
          <w:marLeft w:val="480"/>
          <w:marRight w:val="0"/>
          <w:marTop w:val="0"/>
          <w:marBottom w:val="0"/>
          <w:divBdr>
            <w:top w:val="none" w:sz="0" w:space="0" w:color="auto"/>
            <w:left w:val="none" w:sz="0" w:space="0" w:color="auto"/>
            <w:bottom w:val="none" w:sz="0" w:space="0" w:color="auto"/>
            <w:right w:val="none" w:sz="0" w:space="0" w:color="auto"/>
          </w:divBdr>
        </w:div>
        <w:div w:id="1182863848">
          <w:marLeft w:val="480"/>
          <w:marRight w:val="0"/>
          <w:marTop w:val="0"/>
          <w:marBottom w:val="0"/>
          <w:divBdr>
            <w:top w:val="none" w:sz="0" w:space="0" w:color="auto"/>
            <w:left w:val="none" w:sz="0" w:space="0" w:color="auto"/>
            <w:bottom w:val="none" w:sz="0" w:space="0" w:color="auto"/>
            <w:right w:val="none" w:sz="0" w:space="0" w:color="auto"/>
          </w:divBdr>
        </w:div>
        <w:div w:id="176896670">
          <w:marLeft w:val="480"/>
          <w:marRight w:val="0"/>
          <w:marTop w:val="0"/>
          <w:marBottom w:val="0"/>
          <w:divBdr>
            <w:top w:val="none" w:sz="0" w:space="0" w:color="auto"/>
            <w:left w:val="none" w:sz="0" w:space="0" w:color="auto"/>
            <w:bottom w:val="none" w:sz="0" w:space="0" w:color="auto"/>
            <w:right w:val="none" w:sz="0" w:space="0" w:color="auto"/>
          </w:divBdr>
        </w:div>
        <w:div w:id="1370030724">
          <w:marLeft w:val="480"/>
          <w:marRight w:val="0"/>
          <w:marTop w:val="0"/>
          <w:marBottom w:val="0"/>
          <w:divBdr>
            <w:top w:val="none" w:sz="0" w:space="0" w:color="auto"/>
            <w:left w:val="none" w:sz="0" w:space="0" w:color="auto"/>
            <w:bottom w:val="none" w:sz="0" w:space="0" w:color="auto"/>
            <w:right w:val="none" w:sz="0" w:space="0" w:color="auto"/>
          </w:divBdr>
        </w:div>
        <w:div w:id="225652184">
          <w:marLeft w:val="480"/>
          <w:marRight w:val="0"/>
          <w:marTop w:val="0"/>
          <w:marBottom w:val="0"/>
          <w:divBdr>
            <w:top w:val="none" w:sz="0" w:space="0" w:color="auto"/>
            <w:left w:val="none" w:sz="0" w:space="0" w:color="auto"/>
            <w:bottom w:val="none" w:sz="0" w:space="0" w:color="auto"/>
            <w:right w:val="none" w:sz="0" w:space="0" w:color="auto"/>
          </w:divBdr>
        </w:div>
        <w:div w:id="1497500842">
          <w:marLeft w:val="480"/>
          <w:marRight w:val="0"/>
          <w:marTop w:val="0"/>
          <w:marBottom w:val="0"/>
          <w:divBdr>
            <w:top w:val="none" w:sz="0" w:space="0" w:color="auto"/>
            <w:left w:val="none" w:sz="0" w:space="0" w:color="auto"/>
            <w:bottom w:val="none" w:sz="0" w:space="0" w:color="auto"/>
            <w:right w:val="none" w:sz="0" w:space="0" w:color="auto"/>
          </w:divBdr>
        </w:div>
        <w:div w:id="1955481935">
          <w:marLeft w:val="480"/>
          <w:marRight w:val="0"/>
          <w:marTop w:val="0"/>
          <w:marBottom w:val="0"/>
          <w:divBdr>
            <w:top w:val="none" w:sz="0" w:space="0" w:color="auto"/>
            <w:left w:val="none" w:sz="0" w:space="0" w:color="auto"/>
            <w:bottom w:val="none" w:sz="0" w:space="0" w:color="auto"/>
            <w:right w:val="none" w:sz="0" w:space="0" w:color="auto"/>
          </w:divBdr>
        </w:div>
        <w:div w:id="172188195">
          <w:marLeft w:val="480"/>
          <w:marRight w:val="0"/>
          <w:marTop w:val="0"/>
          <w:marBottom w:val="0"/>
          <w:divBdr>
            <w:top w:val="none" w:sz="0" w:space="0" w:color="auto"/>
            <w:left w:val="none" w:sz="0" w:space="0" w:color="auto"/>
            <w:bottom w:val="none" w:sz="0" w:space="0" w:color="auto"/>
            <w:right w:val="none" w:sz="0" w:space="0" w:color="auto"/>
          </w:divBdr>
        </w:div>
        <w:div w:id="1821771788">
          <w:marLeft w:val="480"/>
          <w:marRight w:val="0"/>
          <w:marTop w:val="0"/>
          <w:marBottom w:val="0"/>
          <w:divBdr>
            <w:top w:val="none" w:sz="0" w:space="0" w:color="auto"/>
            <w:left w:val="none" w:sz="0" w:space="0" w:color="auto"/>
            <w:bottom w:val="none" w:sz="0" w:space="0" w:color="auto"/>
            <w:right w:val="none" w:sz="0" w:space="0" w:color="auto"/>
          </w:divBdr>
        </w:div>
        <w:div w:id="1358041044">
          <w:marLeft w:val="480"/>
          <w:marRight w:val="0"/>
          <w:marTop w:val="0"/>
          <w:marBottom w:val="0"/>
          <w:divBdr>
            <w:top w:val="none" w:sz="0" w:space="0" w:color="auto"/>
            <w:left w:val="none" w:sz="0" w:space="0" w:color="auto"/>
            <w:bottom w:val="none" w:sz="0" w:space="0" w:color="auto"/>
            <w:right w:val="none" w:sz="0" w:space="0" w:color="auto"/>
          </w:divBdr>
        </w:div>
        <w:div w:id="1276593740">
          <w:marLeft w:val="480"/>
          <w:marRight w:val="0"/>
          <w:marTop w:val="0"/>
          <w:marBottom w:val="0"/>
          <w:divBdr>
            <w:top w:val="none" w:sz="0" w:space="0" w:color="auto"/>
            <w:left w:val="none" w:sz="0" w:space="0" w:color="auto"/>
            <w:bottom w:val="none" w:sz="0" w:space="0" w:color="auto"/>
            <w:right w:val="none" w:sz="0" w:space="0" w:color="auto"/>
          </w:divBdr>
        </w:div>
        <w:div w:id="1623920505">
          <w:marLeft w:val="480"/>
          <w:marRight w:val="0"/>
          <w:marTop w:val="0"/>
          <w:marBottom w:val="0"/>
          <w:divBdr>
            <w:top w:val="none" w:sz="0" w:space="0" w:color="auto"/>
            <w:left w:val="none" w:sz="0" w:space="0" w:color="auto"/>
            <w:bottom w:val="none" w:sz="0" w:space="0" w:color="auto"/>
            <w:right w:val="none" w:sz="0" w:space="0" w:color="auto"/>
          </w:divBdr>
        </w:div>
        <w:div w:id="713121740">
          <w:marLeft w:val="480"/>
          <w:marRight w:val="0"/>
          <w:marTop w:val="0"/>
          <w:marBottom w:val="0"/>
          <w:divBdr>
            <w:top w:val="none" w:sz="0" w:space="0" w:color="auto"/>
            <w:left w:val="none" w:sz="0" w:space="0" w:color="auto"/>
            <w:bottom w:val="none" w:sz="0" w:space="0" w:color="auto"/>
            <w:right w:val="none" w:sz="0" w:space="0" w:color="auto"/>
          </w:divBdr>
        </w:div>
        <w:div w:id="1275164682">
          <w:marLeft w:val="480"/>
          <w:marRight w:val="0"/>
          <w:marTop w:val="0"/>
          <w:marBottom w:val="0"/>
          <w:divBdr>
            <w:top w:val="none" w:sz="0" w:space="0" w:color="auto"/>
            <w:left w:val="none" w:sz="0" w:space="0" w:color="auto"/>
            <w:bottom w:val="none" w:sz="0" w:space="0" w:color="auto"/>
            <w:right w:val="none" w:sz="0" w:space="0" w:color="auto"/>
          </w:divBdr>
        </w:div>
        <w:div w:id="1185169740">
          <w:marLeft w:val="480"/>
          <w:marRight w:val="0"/>
          <w:marTop w:val="0"/>
          <w:marBottom w:val="0"/>
          <w:divBdr>
            <w:top w:val="none" w:sz="0" w:space="0" w:color="auto"/>
            <w:left w:val="none" w:sz="0" w:space="0" w:color="auto"/>
            <w:bottom w:val="none" w:sz="0" w:space="0" w:color="auto"/>
            <w:right w:val="none" w:sz="0" w:space="0" w:color="auto"/>
          </w:divBdr>
        </w:div>
        <w:div w:id="208807067">
          <w:marLeft w:val="480"/>
          <w:marRight w:val="0"/>
          <w:marTop w:val="0"/>
          <w:marBottom w:val="0"/>
          <w:divBdr>
            <w:top w:val="none" w:sz="0" w:space="0" w:color="auto"/>
            <w:left w:val="none" w:sz="0" w:space="0" w:color="auto"/>
            <w:bottom w:val="none" w:sz="0" w:space="0" w:color="auto"/>
            <w:right w:val="none" w:sz="0" w:space="0" w:color="auto"/>
          </w:divBdr>
        </w:div>
        <w:div w:id="1866365356">
          <w:marLeft w:val="480"/>
          <w:marRight w:val="0"/>
          <w:marTop w:val="0"/>
          <w:marBottom w:val="0"/>
          <w:divBdr>
            <w:top w:val="none" w:sz="0" w:space="0" w:color="auto"/>
            <w:left w:val="none" w:sz="0" w:space="0" w:color="auto"/>
            <w:bottom w:val="none" w:sz="0" w:space="0" w:color="auto"/>
            <w:right w:val="none" w:sz="0" w:space="0" w:color="auto"/>
          </w:divBdr>
        </w:div>
        <w:div w:id="1426144777">
          <w:marLeft w:val="480"/>
          <w:marRight w:val="0"/>
          <w:marTop w:val="0"/>
          <w:marBottom w:val="0"/>
          <w:divBdr>
            <w:top w:val="none" w:sz="0" w:space="0" w:color="auto"/>
            <w:left w:val="none" w:sz="0" w:space="0" w:color="auto"/>
            <w:bottom w:val="none" w:sz="0" w:space="0" w:color="auto"/>
            <w:right w:val="none" w:sz="0" w:space="0" w:color="auto"/>
          </w:divBdr>
        </w:div>
        <w:div w:id="40251589">
          <w:marLeft w:val="480"/>
          <w:marRight w:val="0"/>
          <w:marTop w:val="0"/>
          <w:marBottom w:val="0"/>
          <w:divBdr>
            <w:top w:val="none" w:sz="0" w:space="0" w:color="auto"/>
            <w:left w:val="none" w:sz="0" w:space="0" w:color="auto"/>
            <w:bottom w:val="none" w:sz="0" w:space="0" w:color="auto"/>
            <w:right w:val="none" w:sz="0" w:space="0" w:color="auto"/>
          </w:divBdr>
        </w:div>
        <w:div w:id="143549526">
          <w:marLeft w:val="480"/>
          <w:marRight w:val="0"/>
          <w:marTop w:val="0"/>
          <w:marBottom w:val="0"/>
          <w:divBdr>
            <w:top w:val="none" w:sz="0" w:space="0" w:color="auto"/>
            <w:left w:val="none" w:sz="0" w:space="0" w:color="auto"/>
            <w:bottom w:val="none" w:sz="0" w:space="0" w:color="auto"/>
            <w:right w:val="none" w:sz="0" w:space="0" w:color="auto"/>
          </w:divBdr>
        </w:div>
        <w:div w:id="1461606732">
          <w:marLeft w:val="480"/>
          <w:marRight w:val="0"/>
          <w:marTop w:val="0"/>
          <w:marBottom w:val="0"/>
          <w:divBdr>
            <w:top w:val="none" w:sz="0" w:space="0" w:color="auto"/>
            <w:left w:val="none" w:sz="0" w:space="0" w:color="auto"/>
            <w:bottom w:val="none" w:sz="0" w:space="0" w:color="auto"/>
            <w:right w:val="none" w:sz="0" w:space="0" w:color="auto"/>
          </w:divBdr>
        </w:div>
        <w:div w:id="1643805998">
          <w:marLeft w:val="480"/>
          <w:marRight w:val="0"/>
          <w:marTop w:val="0"/>
          <w:marBottom w:val="0"/>
          <w:divBdr>
            <w:top w:val="none" w:sz="0" w:space="0" w:color="auto"/>
            <w:left w:val="none" w:sz="0" w:space="0" w:color="auto"/>
            <w:bottom w:val="none" w:sz="0" w:space="0" w:color="auto"/>
            <w:right w:val="none" w:sz="0" w:space="0" w:color="auto"/>
          </w:divBdr>
        </w:div>
        <w:div w:id="2083524532">
          <w:marLeft w:val="480"/>
          <w:marRight w:val="0"/>
          <w:marTop w:val="0"/>
          <w:marBottom w:val="0"/>
          <w:divBdr>
            <w:top w:val="none" w:sz="0" w:space="0" w:color="auto"/>
            <w:left w:val="none" w:sz="0" w:space="0" w:color="auto"/>
            <w:bottom w:val="none" w:sz="0" w:space="0" w:color="auto"/>
            <w:right w:val="none" w:sz="0" w:space="0" w:color="auto"/>
          </w:divBdr>
        </w:div>
      </w:divsChild>
    </w:div>
    <w:div w:id="1798259210">
      <w:bodyDiv w:val="1"/>
      <w:marLeft w:val="0"/>
      <w:marRight w:val="0"/>
      <w:marTop w:val="0"/>
      <w:marBottom w:val="0"/>
      <w:divBdr>
        <w:top w:val="none" w:sz="0" w:space="0" w:color="auto"/>
        <w:left w:val="none" w:sz="0" w:space="0" w:color="auto"/>
        <w:bottom w:val="none" w:sz="0" w:space="0" w:color="auto"/>
        <w:right w:val="none" w:sz="0" w:space="0" w:color="auto"/>
      </w:divBdr>
    </w:div>
    <w:div w:id="1801072883">
      <w:bodyDiv w:val="1"/>
      <w:marLeft w:val="0"/>
      <w:marRight w:val="0"/>
      <w:marTop w:val="0"/>
      <w:marBottom w:val="0"/>
      <w:divBdr>
        <w:top w:val="none" w:sz="0" w:space="0" w:color="auto"/>
        <w:left w:val="none" w:sz="0" w:space="0" w:color="auto"/>
        <w:bottom w:val="none" w:sz="0" w:space="0" w:color="auto"/>
        <w:right w:val="none" w:sz="0" w:space="0" w:color="auto"/>
      </w:divBdr>
    </w:div>
    <w:div w:id="1802113717">
      <w:bodyDiv w:val="1"/>
      <w:marLeft w:val="0"/>
      <w:marRight w:val="0"/>
      <w:marTop w:val="0"/>
      <w:marBottom w:val="0"/>
      <w:divBdr>
        <w:top w:val="none" w:sz="0" w:space="0" w:color="auto"/>
        <w:left w:val="none" w:sz="0" w:space="0" w:color="auto"/>
        <w:bottom w:val="none" w:sz="0" w:space="0" w:color="auto"/>
        <w:right w:val="none" w:sz="0" w:space="0" w:color="auto"/>
      </w:divBdr>
    </w:div>
    <w:div w:id="1804035653">
      <w:bodyDiv w:val="1"/>
      <w:marLeft w:val="0"/>
      <w:marRight w:val="0"/>
      <w:marTop w:val="0"/>
      <w:marBottom w:val="0"/>
      <w:divBdr>
        <w:top w:val="none" w:sz="0" w:space="0" w:color="auto"/>
        <w:left w:val="none" w:sz="0" w:space="0" w:color="auto"/>
        <w:bottom w:val="none" w:sz="0" w:space="0" w:color="auto"/>
        <w:right w:val="none" w:sz="0" w:space="0" w:color="auto"/>
      </w:divBdr>
    </w:div>
    <w:div w:id="1804425094">
      <w:bodyDiv w:val="1"/>
      <w:marLeft w:val="0"/>
      <w:marRight w:val="0"/>
      <w:marTop w:val="0"/>
      <w:marBottom w:val="0"/>
      <w:divBdr>
        <w:top w:val="none" w:sz="0" w:space="0" w:color="auto"/>
        <w:left w:val="none" w:sz="0" w:space="0" w:color="auto"/>
        <w:bottom w:val="none" w:sz="0" w:space="0" w:color="auto"/>
        <w:right w:val="none" w:sz="0" w:space="0" w:color="auto"/>
      </w:divBdr>
      <w:divsChild>
        <w:div w:id="480926306">
          <w:marLeft w:val="480"/>
          <w:marRight w:val="0"/>
          <w:marTop w:val="0"/>
          <w:marBottom w:val="0"/>
          <w:divBdr>
            <w:top w:val="none" w:sz="0" w:space="0" w:color="auto"/>
            <w:left w:val="none" w:sz="0" w:space="0" w:color="auto"/>
            <w:bottom w:val="none" w:sz="0" w:space="0" w:color="auto"/>
            <w:right w:val="none" w:sz="0" w:space="0" w:color="auto"/>
          </w:divBdr>
        </w:div>
        <w:div w:id="285040088">
          <w:marLeft w:val="480"/>
          <w:marRight w:val="0"/>
          <w:marTop w:val="0"/>
          <w:marBottom w:val="0"/>
          <w:divBdr>
            <w:top w:val="none" w:sz="0" w:space="0" w:color="auto"/>
            <w:left w:val="none" w:sz="0" w:space="0" w:color="auto"/>
            <w:bottom w:val="none" w:sz="0" w:space="0" w:color="auto"/>
            <w:right w:val="none" w:sz="0" w:space="0" w:color="auto"/>
          </w:divBdr>
        </w:div>
        <w:div w:id="1393698714">
          <w:marLeft w:val="480"/>
          <w:marRight w:val="0"/>
          <w:marTop w:val="0"/>
          <w:marBottom w:val="0"/>
          <w:divBdr>
            <w:top w:val="none" w:sz="0" w:space="0" w:color="auto"/>
            <w:left w:val="none" w:sz="0" w:space="0" w:color="auto"/>
            <w:bottom w:val="none" w:sz="0" w:space="0" w:color="auto"/>
            <w:right w:val="none" w:sz="0" w:space="0" w:color="auto"/>
          </w:divBdr>
        </w:div>
        <w:div w:id="1365447140">
          <w:marLeft w:val="480"/>
          <w:marRight w:val="0"/>
          <w:marTop w:val="0"/>
          <w:marBottom w:val="0"/>
          <w:divBdr>
            <w:top w:val="none" w:sz="0" w:space="0" w:color="auto"/>
            <w:left w:val="none" w:sz="0" w:space="0" w:color="auto"/>
            <w:bottom w:val="none" w:sz="0" w:space="0" w:color="auto"/>
            <w:right w:val="none" w:sz="0" w:space="0" w:color="auto"/>
          </w:divBdr>
        </w:div>
        <w:div w:id="1684472272">
          <w:marLeft w:val="480"/>
          <w:marRight w:val="0"/>
          <w:marTop w:val="0"/>
          <w:marBottom w:val="0"/>
          <w:divBdr>
            <w:top w:val="none" w:sz="0" w:space="0" w:color="auto"/>
            <w:left w:val="none" w:sz="0" w:space="0" w:color="auto"/>
            <w:bottom w:val="none" w:sz="0" w:space="0" w:color="auto"/>
            <w:right w:val="none" w:sz="0" w:space="0" w:color="auto"/>
          </w:divBdr>
        </w:div>
        <w:div w:id="315257265">
          <w:marLeft w:val="480"/>
          <w:marRight w:val="0"/>
          <w:marTop w:val="0"/>
          <w:marBottom w:val="0"/>
          <w:divBdr>
            <w:top w:val="none" w:sz="0" w:space="0" w:color="auto"/>
            <w:left w:val="none" w:sz="0" w:space="0" w:color="auto"/>
            <w:bottom w:val="none" w:sz="0" w:space="0" w:color="auto"/>
            <w:right w:val="none" w:sz="0" w:space="0" w:color="auto"/>
          </w:divBdr>
        </w:div>
        <w:div w:id="712114190">
          <w:marLeft w:val="480"/>
          <w:marRight w:val="0"/>
          <w:marTop w:val="0"/>
          <w:marBottom w:val="0"/>
          <w:divBdr>
            <w:top w:val="none" w:sz="0" w:space="0" w:color="auto"/>
            <w:left w:val="none" w:sz="0" w:space="0" w:color="auto"/>
            <w:bottom w:val="none" w:sz="0" w:space="0" w:color="auto"/>
            <w:right w:val="none" w:sz="0" w:space="0" w:color="auto"/>
          </w:divBdr>
        </w:div>
        <w:div w:id="309941749">
          <w:marLeft w:val="480"/>
          <w:marRight w:val="0"/>
          <w:marTop w:val="0"/>
          <w:marBottom w:val="0"/>
          <w:divBdr>
            <w:top w:val="none" w:sz="0" w:space="0" w:color="auto"/>
            <w:left w:val="none" w:sz="0" w:space="0" w:color="auto"/>
            <w:bottom w:val="none" w:sz="0" w:space="0" w:color="auto"/>
            <w:right w:val="none" w:sz="0" w:space="0" w:color="auto"/>
          </w:divBdr>
        </w:div>
        <w:div w:id="980691460">
          <w:marLeft w:val="480"/>
          <w:marRight w:val="0"/>
          <w:marTop w:val="0"/>
          <w:marBottom w:val="0"/>
          <w:divBdr>
            <w:top w:val="none" w:sz="0" w:space="0" w:color="auto"/>
            <w:left w:val="none" w:sz="0" w:space="0" w:color="auto"/>
            <w:bottom w:val="none" w:sz="0" w:space="0" w:color="auto"/>
            <w:right w:val="none" w:sz="0" w:space="0" w:color="auto"/>
          </w:divBdr>
        </w:div>
      </w:divsChild>
    </w:div>
    <w:div w:id="1808088670">
      <w:bodyDiv w:val="1"/>
      <w:marLeft w:val="0"/>
      <w:marRight w:val="0"/>
      <w:marTop w:val="0"/>
      <w:marBottom w:val="0"/>
      <w:divBdr>
        <w:top w:val="none" w:sz="0" w:space="0" w:color="auto"/>
        <w:left w:val="none" w:sz="0" w:space="0" w:color="auto"/>
        <w:bottom w:val="none" w:sz="0" w:space="0" w:color="auto"/>
        <w:right w:val="none" w:sz="0" w:space="0" w:color="auto"/>
      </w:divBdr>
    </w:div>
    <w:div w:id="1808737355">
      <w:bodyDiv w:val="1"/>
      <w:marLeft w:val="0"/>
      <w:marRight w:val="0"/>
      <w:marTop w:val="0"/>
      <w:marBottom w:val="0"/>
      <w:divBdr>
        <w:top w:val="none" w:sz="0" w:space="0" w:color="auto"/>
        <w:left w:val="none" w:sz="0" w:space="0" w:color="auto"/>
        <w:bottom w:val="none" w:sz="0" w:space="0" w:color="auto"/>
        <w:right w:val="none" w:sz="0" w:space="0" w:color="auto"/>
      </w:divBdr>
    </w:div>
    <w:div w:id="1808863662">
      <w:bodyDiv w:val="1"/>
      <w:marLeft w:val="0"/>
      <w:marRight w:val="0"/>
      <w:marTop w:val="0"/>
      <w:marBottom w:val="0"/>
      <w:divBdr>
        <w:top w:val="none" w:sz="0" w:space="0" w:color="auto"/>
        <w:left w:val="none" w:sz="0" w:space="0" w:color="auto"/>
        <w:bottom w:val="none" w:sz="0" w:space="0" w:color="auto"/>
        <w:right w:val="none" w:sz="0" w:space="0" w:color="auto"/>
      </w:divBdr>
    </w:div>
    <w:div w:id="1817527457">
      <w:bodyDiv w:val="1"/>
      <w:marLeft w:val="0"/>
      <w:marRight w:val="0"/>
      <w:marTop w:val="0"/>
      <w:marBottom w:val="0"/>
      <w:divBdr>
        <w:top w:val="none" w:sz="0" w:space="0" w:color="auto"/>
        <w:left w:val="none" w:sz="0" w:space="0" w:color="auto"/>
        <w:bottom w:val="none" w:sz="0" w:space="0" w:color="auto"/>
        <w:right w:val="none" w:sz="0" w:space="0" w:color="auto"/>
      </w:divBdr>
    </w:div>
    <w:div w:id="1819029846">
      <w:bodyDiv w:val="1"/>
      <w:marLeft w:val="0"/>
      <w:marRight w:val="0"/>
      <w:marTop w:val="0"/>
      <w:marBottom w:val="0"/>
      <w:divBdr>
        <w:top w:val="none" w:sz="0" w:space="0" w:color="auto"/>
        <w:left w:val="none" w:sz="0" w:space="0" w:color="auto"/>
        <w:bottom w:val="none" w:sz="0" w:space="0" w:color="auto"/>
        <w:right w:val="none" w:sz="0" w:space="0" w:color="auto"/>
      </w:divBdr>
    </w:div>
    <w:div w:id="1819611864">
      <w:bodyDiv w:val="1"/>
      <w:marLeft w:val="0"/>
      <w:marRight w:val="0"/>
      <w:marTop w:val="0"/>
      <w:marBottom w:val="0"/>
      <w:divBdr>
        <w:top w:val="none" w:sz="0" w:space="0" w:color="auto"/>
        <w:left w:val="none" w:sz="0" w:space="0" w:color="auto"/>
        <w:bottom w:val="none" w:sz="0" w:space="0" w:color="auto"/>
        <w:right w:val="none" w:sz="0" w:space="0" w:color="auto"/>
      </w:divBdr>
    </w:div>
    <w:div w:id="1820615929">
      <w:bodyDiv w:val="1"/>
      <w:marLeft w:val="0"/>
      <w:marRight w:val="0"/>
      <w:marTop w:val="0"/>
      <w:marBottom w:val="0"/>
      <w:divBdr>
        <w:top w:val="none" w:sz="0" w:space="0" w:color="auto"/>
        <w:left w:val="none" w:sz="0" w:space="0" w:color="auto"/>
        <w:bottom w:val="none" w:sz="0" w:space="0" w:color="auto"/>
        <w:right w:val="none" w:sz="0" w:space="0" w:color="auto"/>
      </w:divBdr>
    </w:div>
    <w:div w:id="1830173292">
      <w:bodyDiv w:val="1"/>
      <w:marLeft w:val="0"/>
      <w:marRight w:val="0"/>
      <w:marTop w:val="0"/>
      <w:marBottom w:val="0"/>
      <w:divBdr>
        <w:top w:val="none" w:sz="0" w:space="0" w:color="auto"/>
        <w:left w:val="none" w:sz="0" w:space="0" w:color="auto"/>
        <w:bottom w:val="none" w:sz="0" w:space="0" w:color="auto"/>
        <w:right w:val="none" w:sz="0" w:space="0" w:color="auto"/>
      </w:divBdr>
    </w:div>
    <w:div w:id="1833718540">
      <w:bodyDiv w:val="1"/>
      <w:marLeft w:val="0"/>
      <w:marRight w:val="0"/>
      <w:marTop w:val="0"/>
      <w:marBottom w:val="0"/>
      <w:divBdr>
        <w:top w:val="none" w:sz="0" w:space="0" w:color="auto"/>
        <w:left w:val="none" w:sz="0" w:space="0" w:color="auto"/>
        <w:bottom w:val="none" w:sz="0" w:space="0" w:color="auto"/>
        <w:right w:val="none" w:sz="0" w:space="0" w:color="auto"/>
      </w:divBdr>
    </w:div>
    <w:div w:id="1834180737">
      <w:bodyDiv w:val="1"/>
      <w:marLeft w:val="0"/>
      <w:marRight w:val="0"/>
      <w:marTop w:val="0"/>
      <w:marBottom w:val="0"/>
      <w:divBdr>
        <w:top w:val="none" w:sz="0" w:space="0" w:color="auto"/>
        <w:left w:val="none" w:sz="0" w:space="0" w:color="auto"/>
        <w:bottom w:val="none" w:sz="0" w:space="0" w:color="auto"/>
        <w:right w:val="none" w:sz="0" w:space="0" w:color="auto"/>
      </w:divBdr>
    </w:div>
    <w:div w:id="1837114695">
      <w:bodyDiv w:val="1"/>
      <w:marLeft w:val="0"/>
      <w:marRight w:val="0"/>
      <w:marTop w:val="0"/>
      <w:marBottom w:val="0"/>
      <w:divBdr>
        <w:top w:val="none" w:sz="0" w:space="0" w:color="auto"/>
        <w:left w:val="none" w:sz="0" w:space="0" w:color="auto"/>
        <w:bottom w:val="none" w:sz="0" w:space="0" w:color="auto"/>
        <w:right w:val="none" w:sz="0" w:space="0" w:color="auto"/>
      </w:divBdr>
    </w:div>
    <w:div w:id="1838031245">
      <w:bodyDiv w:val="1"/>
      <w:marLeft w:val="0"/>
      <w:marRight w:val="0"/>
      <w:marTop w:val="0"/>
      <w:marBottom w:val="0"/>
      <w:divBdr>
        <w:top w:val="none" w:sz="0" w:space="0" w:color="auto"/>
        <w:left w:val="none" w:sz="0" w:space="0" w:color="auto"/>
        <w:bottom w:val="none" w:sz="0" w:space="0" w:color="auto"/>
        <w:right w:val="none" w:sz="0" w:space="0" w:color="auto"/>
      </w:divBdr>
    </w:div>
    <w:div w:id="1840462505">
      <w:bodyDiv w:val="1"/>
      <w:marLeft w:val="0"/>
      <w:marRight w:val="0"/>
      <w:marTop w:val="0"/>
      <w:marBottom w:val="0"/>
      <w:divBdr>
        <w:top w:val="none" w:sz="0" w:space="0" w:color="auto"/>
        <w:left w:val="none" w:sz="0" w:space="0" w:color="auto"/>
        <w:bottom w:val="none" w:sz="0" w:space="0" w:color="auto"/>
        <w:right w:val="none" w:sz="0" w:space="0" w:color="auto"/>
      </w:divBdr>
    </w:div>
    <w:div w:id="1842116772">
      <w:bodyDiv w:val="1"/>
      <w:marLeft w:val="0"/>
      <w:marRight w:val="0"/>
      <w:marTop w:val="0"/>
      <w:marBottom w:val="0"/>
      <w:divBdr>
        <w:top w:val="none" w:sz="0" w:space="0" w:color="auto"/>
        <w:left w:val="none" w:sz="0" w:space="0" w:color="auto"/>
        <w:bottom w:val="none" w:sz="0" w:space="0" w:color="auto"/>
        <w:right w:val="none" w:sz="0" w:space="0" w:color="auto"/>
      </w:divBdr>
      <w:divsChild>
        <w:div w:id="2088264116">
          <w:marLeft w:val="480"/>
          <w:marRight w:val="0"/>
          <w:marTop w:val="0"/>
          <w:marBottom w:val="0"/>
          <w:divBdr>
            <w:top w:val="none" w:sz="0" w:space="0" w:color="auto"/>
            <w:left w:val="none" w:sz="0" w:space="0" w:color="auto"/>
            <w:bottom w:val="none" w:sz="0" w:space="0" w:color="auto"/>
            <w:right w:val="none" w:sz="0" w:space="0" w:color="auto"/>
          </w:divBdr>
        </w:div>
        <w:div w:id="1424760061">
          <w:marLeft w:val="480"/>
          <w:marRight w:val="0"/>
          <w:marTop w:val="0"/>
          <w:marBottom w:val="0"/>
          <w:divBdr>
            <w:top w:val="none" w:sz="0" w:space="0" w:color="auto"/>
            <w:left w:val="none" w:sz="0" w:space="0" w:color="auto"/>
            <w:bottom w:val="none" w:sz="0" w:space="0" w:color="auto"/>
            <w:right w:val="none" w:sz="0" w:space="0" w:color="auto"/>
          </w:divBdr>
        </w:div>
        <w:div w:id="372384802">
          <w:marLeft w:val="480"/>
          <w:marRight w:val="0"/>
          <w:marTop w:val="0"/>
          <w:marBottom w:val="0"/>
          <w:divBdr>
            <w:top w:val="none" w:sz="0" w:space="0" w:color="auto"/>
            <w:left w:val="none" w:sz="0" w:space="0" w:color="auto"/>
            <w:bottom w:val="none" w:sz="0" w:space="0" w:color="auto"/>
            <w:right w:val="none" w:sz="0" w:space="0" w:color="auto"/>
          </w:divBdr>
        </w:div>
        <w:div w:id="748432030">
          <w:marLeft w:val="480"/>
          <w:marRight w:val="0"/>
          <w:marTop w:val="0"/>
          <w:marBottom w:val="0"/>
          <w:divBdr>
            <w:top w:val="none" w:sz="0" w:space="0" w:color="auto"/>
            <w:left w:val="none" w:sz="0" w:space="0" w:color="auto"/>
            <w:bottom w:val="none" w:sz="0" w:space="0" w:color="auto"/>
            <w:right w:val="none" w:sz="0" w:space="0" w:color="auto"/>
          </w:divBdr>
        </w:div>
        <w:div w:id="1952667561">
          <w:marLeft w:val="480"/>
          <w:marRight w:val="0"/>
          <w:marTop w:val="0"/>
          <w:marBottom w:val="0"/>
          <w:divBdr>
            <w:top w:val="none" w:sz="0" w:space="0" w:color="auto"/>
            <w:left w:val="none" w:sz="0" w:space="0" w:color="auto"/>
            <w:bottom w:val="none" w:sz="0" w:space="0" w:color="auto"/>
            <w:right w:val="none" w:sz="0" w:space="0" w:color="auto"/>
          </w:divBdr>
        </w:div>
        <w:div w:id="342515659">
          <w:marLeft w:val="480"/>
          <w:marRight w:val="0"/>
          <w:marTop w:val="0"/>
          <w:marBottom w:val="0"/>
          <w:divBdr>
            <w:top w:val="none" w:sz="0" w:space="0" w:color="auto"/>
            <w:left w:val="none" w:sz="0" w:space="0" w:color="auto"/>
            <w:bottom w:val="none" w:sz="0" w:space="0" w:color="auto"/>
            <w:right w:val="none" w:sz="0" w:space="0" w:color="auto"/>
          </w:divBdr>
        </w:div>
        <w:div w:id="587619000">
          <w:marLeft w:val="480"/>
          <w:marRight w:val="0"/>
          <w:marTop w:val="0"/>
          <w:marBottom w:val="0"/>
          <w:divBdr>
            <w:top w:val="none" w:sz="0" w:space="0" w:color="auto"/>
            <w:left w:val="none" w:sz="0" w:space="0" w:color="auto"/>
            <w:bottom w:val="none" w:sz="0" w:space="0" w:color="auto"/>
            <w:right w:val="none" w:sz="0" w:space="0" w:color="auto"/>
          </w:divBdr>
        </w:div>
        <w:div w:id="1823352738">
          <w:marLeft w:val="480"/>
          <w:marRight w:val="0"/>
          <w:marTop w:val="0"/>
          <w:marBottom w:val="0"/>
          <w:divBdr>
            <w:top w:val="none" w:sz="0" w:space="0" w:color="auto"/>
            <w:left w:val="none" w:sz="0" w:space="0" w:color="auto"/>
            <w:bottom w:val="none" w:sz="0" w:space="0" w:color="auto"/>
            <w:right w:val="none" w:sz="0" w:space="0" w:color="auto"/>
          </w:divBdr>
        </w:div>
        <w:div w:id="325280983">
          <w:marLeft w:val="480"/>
          <w:marRight w:val="0"/>
          <w:marTop w:val="0"/>
          <w:marBottom w:val="0"/>
          <w:divBdr>
            <w:top w:val="none" w:sz="0" w:space="0" w:color="auto"/>
            <w:left w:val="none" w:sz="0" w:space="0" w:color="auto"/>
            <w:bottom w:val="none" w:sz="0" w:space="0" w:color="auto"/>
            <w:right w:val="none" w:sz="0" w:space="0" w:color="auto"/>
          </w:divBdr>
        </w:div>
        <w:div w:id="582033808">
          <w:marLeft w:val="480"/>
          <w:marRight w:val="0"/>
          <w:marTop w:val="0"/>
          <w:marBottom w:val="0"/>
          <w:divBdr>
            <w:top w:val="none" w:sz="0" w:space="0" w:color="auto"/>
            <w:left w:val="none" w:sz="0" w:space="0" w:color="auto"/>
            <w:bottom w:val="none" w:sz="0" w:space="0" w:color="auto"/>
            <w:right w:val="none" w:sz="0" w:space="0" w:color="auto"/>
          </w:divBdr>
        </w:div>
        <w:div w:id="394469591">
          <w:marLeft w:val="480"/>
          <w:marRight w:val="0"/>
          <w:marTop w:val="0"/>
          <w:marBottom w:val="0"/>
          <w:divBdr>
            <w:top w:val="none" w:sz="0" w:space="0" w:color="auto"/>
            <w:left w:val="none" w:sz="0" w:space="0" w:color="auto"/>
            <w:bottom w:val="none" w:sz="0" w:space="0" w:color="auto"/>
            <w:right w:val="none" w:sz="0" w:space="0" w:color="auto"/>
          </w:divBdr>
        </w:div>
        <w:div w:id="1971789937">
          <w:marLeft w:val="480"/>
          <w:marRight w:val="0"/>
          <w:marTop w:val="0"/>
          <w:marBottom w:val="0"/>
          <w:divBdr>
            <w:top w:val="none" w:sz="0" w:space="0" w:color="auto"/>
            <w:left w:val="none" w:sz="0" w:space="0" w:color="auto"/>
            <w:bottom w:val="none" w:sz="0" w:space="0" w:color="auto"/>
            <w:right w:val="none" w:sz="0" w:space="0" w:color="auto"/>
          </w:divBdr>
        </w:div>
        <w:div w:id="631519617">
          <w:marLeft w:val="480"/>
          <w:marRight w:val="0"/>
          <w:marTop w:val="0"/>
          <w:marBottom w:val="0"/>
          <w:divBdr>
            <w:top w:val="none" w:sz="0" w:space="0" w:color="auto"/>
            <w:left w:val="none" w:sz="0" w:space="0" w:color="auto"/>
            <w:bottom w:val="none" w:sz="0" w:space="0" w:color="auto"/>
            <w:right w:val="none" w:sz="0" w:space="0" w:color="auto"/>
          </w:divBdr>
        </w:div>
        <w:div w:id="320281744">
          <w:marLeft w:val="480"/>
          <w:marRight w:val="0"/>
          <w:marTop w:val="0"/>
          <w:marBottom w:val="0"/>
          <w:divBdr>
            <w:top w:val="none" w:sz="0" w:space="0" w:color="auto"/>
            <w:left w:val="none" w:sz="0" w:space="0" w:color="auto"/>
            <w:bottom w:val="none" w:sz="0" w:space="0" w:color="auto"/>
            <w:right w:val="none" w:sz="0" w:space="0" w:color="auto"/>
          </w:divBdr>
        </w:div>
        <w:div w:id="1064837229">
          <w:marLeft w:val="480"/>
          <w:marRight w:val="0"/>
          <w:marTop w:val="0"/>
          <w:marBottom w:val="0"/>
          <w:divBdr>
            <w:top w:val="none" w:sz="0" w:space="0" w:color="auto"/>
            <w:left w:val="none" w:sz="0" w:space="0" w:color="auto"/>
            <w:bottom w:val="none" w:sz="0" w:space="0" w:color="auto"/>
            <w:right w:val="none" w:sz="0" w:space="0" w:color="auto"/>
          </w:divBdr>
        </w:div>
        <w:div w:id="86658378">
          <w:marLeft w:val="480"/>
          <w:marRight w:val="0"/>
          <w:marTop w:val="0"/>
          <w:marBottom w:val="0"/>
          <w:divBdr>
            <w:top w:val="none" w:sz="0" w:space="0" w:color="auto"/>
            <w:left w:val="none" w:sz="0" w:space="0" w:color="auto"/>
            <w:bottom w:val="none" w:sz="0" w:space="0" w:color="auto"/>
            <w:right w:val="none" w:sz="0" w:space="0" w:color="auto"/>
          </w:divBdr>
        </w:div>
        <w:div w:id="913468654">
          <w:marLeft w:val="480"/>
          <w:marRight w:val="0"/>
          <w:marTop w:val="0"/>
          <w:marBottom w:val="0"/>
          <w:divBdr>
            <w:top w:val="none" w:sz="0" w:space="0" w:color="auto"/>
            <w:left w:val="none" w:sz="0" w:space="0" w:color="auto"/>
            <w:bottom w:val="none" w:sz="0" w:space="0" w:color="auto"/>
            <w:right w:val="none" w:sz="0" w:space="0" w:color="auto"/>
          </w:divBdr>
        </w:div>
        <w:div w:id="497697184">
          <w:marLeft w:val="480"/>
          <w:marRight w:val="0"/>
          <w:marTop w:val="0"/>
          <w:marBottom w:val="0"/>
          <w:divBdr>
            <w:top w:val="none" w:sz="0" w:space="0" w:color="auto"/>
            <w:left w:val="none" w:sz="0" w:space="0" w:color="auto"/>
            <w:bottom w:val="none" w:sz="0" w:space="0" w:color="auto"/>
            <w:right w:val="none" w:sz="0" w:space="0" w:color="auto"/>
          </w:divBdr>
        </w:div>
        <w:div w:id="1165784221">
          <w:marLeft w:val="480"/>
          <w:marRight w:val="0"/>
          <w:marTop w:val="0"/>
          <w:marBottom w:val="0"/>
          <w:divBdr>
            <w:top w:val="none" w:sz="0" w:space="0" w:color="auto"/>
            <w:left w:val="none" w:sz="0" w:space="0" w:color="auto"/>
            <w:bottom w:val="none" w:sz="0" w:space="0" w:color="auto"/>
            <w:right w:val="none" w:sz="0" w:space="0" w:color="auto"/>
          </w:divBdr>
        </w:div>
        <w:div w:id="1546020519">
          <w:marLeft w:val="480"/>
          <w:marRight w:val="0"/>
          <w:marTop w:val="0"/>
          <w:marBottom w:val="0"/>
          <w:divBdr>
            <w:top w:val="none" w:sz="0" w:space="0" w:color="auto"/>
            <w:left w:val="none" w:sz="0" w:space="0" w:color="auto"/>
            <w:bottom w:val="none" w:sz="0" w:space="0" w:color="auto"/>
            <w:right w:val="none" w:sz="0" w:space="0" w:color="auto"/>
          </w:divBdr>
        </w:div>
        <w:div w:id="1287351421">
          <w:marLeft w:val="480"/>
          <w:marRight w:val="0"/>
          <w:marTop w:val="0"/>
          <w:marBottom w:val="0"/>
          <w:divBdr>
            <w:top w:val="none" w:sz="0" w:space="0" w:color="auto"/>
            <w:left w:val="none" w:sz="0" w:space="0" w:color="auto"/>
            <w:bottom w:val="none" w:sz="0" w:space="0" w:color="auto"/>
            <w:right w:val="none" w:sz="0" w:space="0" w:color="auto"/>
          </w:divBdr>
        </w:div>
        <w:div w:id="717319489">
          <w:marLeft w:val="480"/>
          <w:marRight w:val="0"/>
          <w:marTop w:val="0"/>
          <w:marBottom w:val="0"/>
          <w:divBdr>
            <w:top w:val="none" w:sz="0" w:space="0" w:color="auto"/>
            <w:left w:val="none" w:sz="0" w:space="0" w:color="auto"/>
            <w:bottom w:val="none" w:sz="0" w:space="0" w:color="auto"/>
            <w:right w:val="none" w:sz="0" w:space="0" w:color="auto"/>
          </w:divBdr>
        </w:div>
      </w:divsChild>
    </w:div>
    <w:div w:id="1844395665">
      <w:bodyDiv w:val="1"/>
      <w:marLeft w:val="0"/>
      <w:marRight w:val="0"/>
      <w:marTop w:val="0"/>
      <w:marBottom w:val="0"/>
      <w:divBdr>
        <w:top w:val="none" w:sz="0" w:space="0" w:color="auto"/>
        <w:left w:val="none" w:sz="0" w:space="0" w:color="auto"/>
        <w:bottom w:val="none" w:sz="0" w:space="0" w:color="auto"/>
        <w:right w:val="none" w:sz="0" w:space="0" w:color="auto"/>
      </w:divBdr>
    </w:div>
    <w:div w:id="1854958668">
      <w:bodyDiv w:val="1"/>
      <w:marLeft w:val="0"/>
      <w:marRight w:val="0"/>
      <w:marTop w:val="0"/>
      <w:marBottom w:val="0"/>
      <w:divBdr>
        <w:top w:val="none" w:sz="0" w:space="0" w:color="auto"/>
        <w:left w:val="none" w:sz="0" w:space="0" w:color="auto"/>
        <w:bottom w:val="none" w:sz="0" w:space="0" w:color="auto"/>
        <w:right w:val="none" w:sz="0" w:space="0" w:color="auto"/>
      </w:divBdr>
    </w:div>
    <w:div w:id="1857378177">
      <w:bodyDiv w:val="1"/>
      <w:marLeft w:val="0"/>
      <w:marRight w:val="0"/>
      <w:marTop w:val="0"/>
      <w:marBottom w:val="0"/>
      <w:divBdr>
        <w:top w:val="none" w:sz="0" w:space="0" w:color="auto"/>
        <w:left w:val="none" w:sz="0" w:space="0" w:color="auto"/>
        <w:bottom w:val="none" w:sz="0" w:space="0" w:color="auto"/>
        <w:right w:val="none" w:sz="0" w:space="0" w:color="auto"/>
      </w:divBdr>
    </w:div>
    <w:div w:id="1859615042">
      <w:bodyDiv w:val="1"/>
      <w:marLeft w:val="0"/>
      <w:marRight w:val="0"/>
      <w:marTop w:val="0"/>
      <w:marBottom w:val="0"/>
      <w:divBdr>
        <w:top w:val="none" w:sz="0" w:space="0" w:color="auto"/>
        <w:left w:val="none" w:sz="0" w:space="0" w:color="auto"/>
        <w:bottom w:val="none" w:sz="0" w:space="0" w:color="auto"/>
        <w:right w:val="none" w:sz="0" w:space="0" w:color="auto"/>
      </w:divBdr>
    </w:div>
    <w:div w:id="1860510473">
      <w:bodyDiv w:val="1"/>
      <w:marLeft w:val="0"/>
      <w:marRight w:val="0"/>
      <w:marTop w:val="0"/>
      <w:marBottom w:val="0"/>
      <w:divBdr>
        <w:top w:val="none" w:sz="0" w:space="0" w:color="auto"/>
        <w:left w:val="none" w:sz="0" w:space="0" w:color="auto"/>
        <w:bottom w:val="none" w:sz="0" w:space="0" w:color="auto"/>
        <w:right w:val="none" w:sz="0" w:space="0" w:color="auto"/>
      </w:divBdr>
    </w:div>
    <w:div w:id="1860973731">
      <w:bodyDiv w:val="1"/>
      <w:marLeft w:val="0"/>
      <w:marRight w:val="0"/>
      <w:marTop w:val="0"/>
      <w:marBottom w:val="0"/>
      <w:divBdr>
        <w:top w:val="none" w:sz="0" w:space="0" w:color="auto"/>
        <w:left w:val="none" w:sz="0" w:space="0" w:color="auto"/>
        <w:bottom w:val="none" w:sz="0" w:space="0" w:color="auto"/>
        <w:right w:val="none" w:sz="0" w:space="0" w:color="auto"/>
      </w:divBdr>
    </w:div>
    <w:div w:id="1862669819">
      <w:bodyDiv w:val="1"/>
      <w:marLeft w:val="0"/>
      <w:marRight w:val="0"/>
      <w:marTop w:val="0"/>
      <w:marBottom w:val="0"/>
      <w:divBdr>
        <w:top w:val="none" w:sz="0" w:space="0" w:color="auto"/>
        <w:left w:val="none" w:sz="0" w:space="0" w:color="auto"/>
        <w:bottom w:val="none" w:sz="0" w:space="0" w:color="auto"/>
        <w:right w:val="none" w:sz="0" w:space="0" w:color="auto"/>
      </w:divBdr>
    </w:div>
    <w:div w:id="1869634387">
      <w:bodyDiv w:val="1"/>
      <w:marLeft w:val="0"/>
      <w:marRight w:val="0"/>
      <w:marTop w:val="0"/>
      <w:marBottom w:val="0"/>
      <w:divBdr>
        <w:top w:val="none" w:sz="0" w:space="0" w:color="auto"/>
        <w:left w:val="none" w:sz="0" w:space="0" w:color="auto"/>
        <w:bottom w:val="none" w:sz="0" w:space="0" w:color="auto"/>
        <w:right w:val="none" w:sz="0" w:space="0" w:color="auto"/>
      </w:divBdr>
    </w:div>
    <w:div w:id="1872647505">
      <w:bodyDiv w:val="1"/>
      <w:marLeft w:val="0"/>
      <w:marRight w:val="0"/>
      <w:marTop w:val="0"/>
      <w:marBottom w:val="0"/>
      <w:divBdr>
        <w:top w:val="none" w:sz="0" w:space="0" w:color="auto"/>
        <w:left w:val="none" w:sz="0" w:space="0" w:color="auto"/>
        <w:bottom w:val="none" w:sz="0" w:space="0" w:color="auto"/>
        <w:right w:val="none" w:sz="0" w:space="0" w:color="auto"/>
      </w:divBdr>
    </w:div>
    <w:div w:id="1875195823">
      <w:bodyDiv w:val="1"/>
      <w:marLeft w:val="0"/>
      <w:marRight w:val="0"/>
      <w:marTop w:val="0"/>
      <w:marBottom w:val="0"/>
      <w:divBdr>
        <w:top w:val="none" w:sz="0" w:space="0" w:color="auto"/>
        <w:left w:val="none" w:sz="0" w:space="0" w:color="auto"/>
        <w:bottom w:val="none" w:sz="0" w:space="0" w:color="auto"/>
        <w:right w:val="none" w:sz="0" w:space="0" w:color="auto"/>
      </w:divBdr>
    </w:div>
    <w:div w:id="1880891873">
      <w:bodyDiv w:val="1"/>
      <w:marLeft w:val="0"/>
      <w:marRight w:val="0"/>
      <w:marTop w:val="0"/>
      <w:marBottom w:val="0"/>
      <w:divBdr>
        <w:top w:val="none" w:sz="0" w:space="0" w:color="auto"/>
        <w:left w:val="none" w:sz="0" w:space="0" w:color="auto"/>
        <w:bottom w:val="none" w:sz="0" w:space="0" w:color="auto"/>
        <w:right w:val="none" w:sz="0" w:space="0" w:color="auto"/>
      </w:divBdr>
    </w:div>
    <w:div w:id="1889342222">
      <w:bodyDiv w:val="1"/>
      <w:marLeft w:val="0"/>
      <w:marRight w:val="0"/>
      <w:marTop w:val="0"/>
      <w:marBottom w:val="0"/>
      <w:divBdr>
        <w:top w:val="none" w:sz="0" w:space="0" w:color="auto"/>
        <w:left w:val="none" w:sz="0" w:space="0" w:color="auto"/>
        <w:bottom w:val="none" w:sz="0" w:space="0" w:color="auto"/>
        <w:right w:val="none" w:sz="0" w:space="0" w:color="auto"/>
      </w:divBdr>
      <w:divsChild>
        <w:div w:id="1597979802">
          <w:marLeft w:val="480"/>
          <w:marRight w:val="0"/>
          <w:marTop w:val="0"/>
          <w:marBottom w:val="0"/>
          <w:divBdr>
            <w:top w:val="none" w:sz="0" w:space="0" w:color="auto"/>
            <w:left w:val="none" w:sz="0" w:space="0" w:color="auto"/>
            <w:bottom w:val="none" w:sz="0" w:space="0" w:color="auto"/>
            <w:right w:val="none" w:sz="0" w:space="0" w:color="auto"/>
          </w:divBdr>
        </w:div>
        <w:div w:id="2111585816">
          <w:marLeft w:val="480"/>
          <w:marRight w:val="0"/>
          <w:marTop w:val="0"/>
          <w:marBottom w:val="0"/>
          <w:divBdr>
            <w:top w:val="none" w:sz="0" w:space="0" w:color="auto"/>
            <w:left w:val="none" w:sz="0" w:space="0" w:color="auto"/>
            <w:bottom w:val="none" w:sz="0" w:space="0" w:color="auto"/>
            <w:right w:val="none" w:sz="0" w:space="0" w:color="auto"/>
          </w:divBdr>
        </w:div>
        <w:div w:id="797649376">
          <w:marLeft w:val="480"/>
          <w:marRight w:val="0"/>
          <w:marTop w:val="0"/>
          <w:marBottom w:val="0"/>
          <w:divBdr>
            <w:top w:val="none" w:sz="0" w:space="0" w:color="auto"/>
            <w:left w:val="none" w:sz="0" w:space="0" w:color="auto"/>
            <w:bottom w:val="none" w:sz="0" w:space="0" w:color="auto"/>
            <w:right w:val="none" w:sz="0" w:space="0" w:color="auto"/>
          </w:divBdr>
        </w:div>
        <w:div w:id="2117483776">
          <w:marLeft w:val="480"/>
          <w:marRight w:val="0"/>
          <w:marTop w:val="0"/>
          <w:marBottom w:val="0"/>
          <w:divBdr>
            <w:top w:val="none" w:sz="0" w:space="0" w:color="auto"/>
            <w:left w:val="none" w:sz="0" w:space="0" w:color="auto"/>
            <w:bottom w:val="none" w:sz="0" w:space="0" w:color="auto"/>
            <w:right w:val="none" w:sz="0" w:space="0" w:color="auto"/>
          </w:divBdr>
        </w:div>
        <w:div w:id="1437365929">
          <w:marLeft w:val="480"/>
          <w:marRight w:val="0"/>
          <w:marTop w:val="0"/>
          <w:marBottom w:val="0"/>
          <w:divBdr>
            <w:top w:val="none" w:sz="0" w:space="0" w:color="auto"/>
            <w:left w:val="none" w:sz="0" w:space="0" w:color="auto"/>
            <w:bottom w:val="none" w:sz="0" w:space="0" w:color="auto"/>
            <w:right w:val="none" w:sz="0" w:space="0" w:color="auto"/>
          </w:divBdr>
        </w:div>
        <w:div w:id="1799108595">
          <w:marLeft w:val="480"/>
          <w:marRight w:val="0"/>
          <w:marTop w:val="0"/>
          <w:marBottom w:val="0"/>
          <w:divBdr>
            <w:top w:val="none" w:sz="0" w:space="0" w:color="auto"/>
            <w:left w:val="none" w:sz="0" w:space="0" w:color="auto"/>
            <w:bottom w:val="none" w:sz="0" w:space="0" w:color="auto"/>
            <w:right w:val="none" w:sz="0" w:space="0" w:color="auto"/>
          </w:divBdr>
        </w:div>
        <w:div w:id="1949655844">
          <w:marLeft w:val="480"/>
          <w:marRight w:val="0"/>
          <w:marTop w:val="0"/>
          <w:marBottom w:val="0"/>
          <w:divBdr>
            <w:top w:val="none" w:sz="0" w:space="0" w:color="auto"/>
            <w:left w:val="none" w:sz="0" w:space="0" w:color="auto"/>
            <w:bottom w:val="none" w:sz="0" w:space="0" w:color="auto"/>
            <w:right w:val="none" w:sz="0" w:space="0" w:color="auto"/>
          </w:divBdr>
        </w:div>
        <w:div w:id="69430383">
          <w:marLeft w:val="480"/>
          <w:marRight w:val="0"/>
          <w:marTop w:val="0"/>
          <w:marBottom w:val="0"/>
          <w:divBdr>
            <w:top w:val="none" w:sz="0" w:space="0" w:color="auto"/>
            <w:left w:val="none" w:sz="0" w:space="0" w:color="auto"/>
            <w:bottom w:val="none" w:sz="0" w:space="0" w:color="auto"/>
            <w:right w:val="none" w:sz="0" w:space="0" w:color="auto"/>
          </w:divBdr>
        </w:div>
        <w:div w:id="319189897">
          <w:marLeft w:val="480"/>
          <w:marRight w:val="0"/>
          <w:marTop w:val="0"/>
          <w:marBottom w:val="0"/>
          <w:divBdr>
            <w:top w:val="none" w:sz="0" w:space="0" w:color="auto"/>
            <w:left w:val="none" w:sz="0" w:space="0" w:color="auto"/>
            <w:bottom w:val="none" w:sz="0" w:space="0" w:color="auto"/>
            <w:right w:val="none" w:sz="0" w:space="0" w:color="auto"/>
          </w:divBdr>
        </w:div>
        <w:div w:id="1755584665">
          <w:marLeft w:val="480"/>
          <w:marRight w:val="0"/>
          <w:marTop w:val="0"/>
          <w:marBottom w:val="0"/>
          <w:divBdr>
            <w:top w:val="none" w:sz="0" w:space="0" w:color="auto"/>
            <w:left w:val="none" w:sz="0" w:space="0" w:color="auto"/>
            <w:bottom w:val="none" w:sz="0" w:space="0" w:color="auto"/>
            <w:right w:val="none" w:sz="0" w:space="0" w:color="auto"/>
          </w:divBdr>
        </w:div>
        <w:div w:id="576091119">
          <w:marLeft w:val="480"/>
          <w:marRight w:val="0"/>
          <w:marTop w:val="0"/>
          <w:marBottom w:val="0"/>
          <w:divBdr>
            <w:top w:val="none" w:sz="0" w:space="0" w:color="auto"/>
            <w:left w:val="none" w:sz="0" w:space="0" w:color="auto"/>
            <w:bottom w:val="none" w:sz="0" w:space="0" w:color="auto"/>
            <w:right w:val="none" w:sz="0" w:space="0" w:color="auto"/>
          </w:divBdr>
        </w:div>
        <w:div w:id="1377312013">
          <w:marLeft w:val="480"/>
          <w:marRight w:val="0"/>
          <w:marTop w:val="0"/>
          <w:marBottom w:val="0"/>
          <w:divBdr>
            <w:top w:val="none" w:sz="0" w:space="0" w:color="auto"/>
            <w:left w:val="none" w:sz="0" w:space="0" w:color="auto"/>
            <w:bottom w:val="none" w:sz="0" w:space="0" w:color="auto"/>
            <w:right w:val="none" w:sz="0" w:space="0" w:color="auto"/>
          </w:divBdr>
        </w:div>
        <w:div w:id="12653553">
          <w:marLeft w:val="480"/>
          <w:marRight w:val="0"/>
          <w:marTop w:val="0"/>
          <w:marBottom w:val="0"/>
          <w:divBdr>
            <w:top w:val="none" w:sz="0" w:space="0" w:color="auto"/>
            <w:left w:val="none" w:sz="0" w:space="0" w:color="auto"/>
            <w:bottom w:val="none" w:sz="0" w:space="0" w:color="auto"/>
            <w:right w:val="none" w:sz="0" w:space="0" w:color="auto"/>
          </w:divBdr>
        </w:div>
        <w:div w:id="271865238">
          <w:marLeft w:val="480"/>
          <w:marRight w:val="0"/>
          <w:marTop w:val="0"/>
          <w:marBottom w:val="0"/>
          <w:divBdr>
            <w:top w:val="none" w:sz="0" w:space="0" w:color="auto"/>
            <w:left w:val="none" w:sz="0" w:space="0" w:color="auto"/>
            <w:bottom w:val="none" w:sz="0" w:space="0" w:color="auto"/>
            <w:right w:val="none" w:sz="0" w:space="0" w:color="auto"/>
          </w:divBdr>
        </w:div>
        <w:div w:id="1977566982">
          <w:marLeft w:val="480"/>
          <w:marRight w:val="0"/>
          <w:marTop w:val="0"/>
          <w:marBottom w:val="0"/>
          <w:divBdr>
            <w:top w:val="none" w:sz="0" w:space="0" w:color="auto"/>
            <w:left w:val="none" w:sz="0" w:space="0" w:color="auto"/>
            <w:bottom w:val="none" w:sz="0" w:space="0" w:color="auto"/>
            <w:right w:val="none" w:sz="0" w:space="0" w:color="auto"/>
          </w:divBdr>
        </w:div>
        <w:div w:id="1467964485">
          <w:marLeft w:val="480"/>
          <w:marRight w:val="0"/>
          <w:marTop w:val="0"/>
          <w:marBottom w:val="0"/>
          <w:divBdr>
            <w:top w:val="none" w:sz="0" w:space="0" w:color="auto"/>
            <w:left w:val="none" w:sz="0" w:space="0" w:color="auto"/>
            <w:bottom w:val="none" w:sz="0" w:space="0" w:color="auto"/>
            <w:right w:val="none" w:sz="0" w:space="0" w:color="auto"/>
          </w:divBdr>
        </w:div>
        <w:div w:id="1893615975">
          <w:marLeft w:val="480"/>
          <w:marRight w:val="0"/>
          <w:marTop w:val="0"/>
          <w:marBottom w:val="0"/>
          <w:divBdr>
            <w:top w:val="none" w:sz="0" w:space="0" w:color="auto"/>
            <w:left w:val="none" w:sz="0" w:space="0" w:color="auto"/>
            <w:bottom w:val="none" w:sz="0" w:space="0" w:color="auto"/>
            <w:right w:val="none" w:sz="0" w:space="0" w:color="auto"/>
          </w:divBdr>
        </w:div>
        <w:div w:id="252591691">
          <w:marLeft w:val="480"/>
          <w:marRight w:val="0"/>
          <w:marTop w:val="0"/>
          <w:marBottom w:val="0"/>
          <w:divBdr>
            <w:top w:val="none" w:sz="0" w:space="0" w:color="auto"/>
            <w:left w:val="none" w:sz="0" w:space="0" w:color="auto"/>
            <w:bottom w:val="none" w:sz="0" w:space="0" w:color="auto"/>
            <w:right w:val="none" w:sz="0" w:space="0" w:color="auto"/>
          </w:divBdr>
        </w:div>
        <w:div w:id="1599095081">
          <w:marLeft w:val="480"/>
          <w:marRight w:val="0"/>
          <w:marTop w:val="0"/>
          <w:marBottom w:val="0"/>
          <w:divBdr>
            <w:top w:val="none" w:sz="0" w:space="0" w:color="auto"/>
            <w:left w:val="none" w:sz="0" w:space="0" w:color="auto"/>
            <w:bottom w:val="none" w:sz="0" w:space="0" w:color="auto"/>
            <w:right w:val="none" w:sz="0" w:space="0" w:color="auto"/>
          </w:divBdr>
        </w:div>
        <w:div w:id="1811751417">
          <w:marLeft w:val="480"/>
          <w:marRight w:val="0"/>
          <w:marTop w:val="0"/>
          <w:marBottom w:val="0"/>
          <w:divBdr>
            <w:top w:val="none" w:sz="0" w:space="0" w:color="auto"/>
            <w:left w:val="none" w:sz="0" w:space="0" w:color="auto"/>
            <w:bottom w:val="none" w:sz="0" w:space="0" w:color="auto"/>
            <w:right w:val="none" w:sz="0" w:space="0" w:color="auto"/>
          </w:divBdr>
        </w:div>
        <w:div w:id="1762944793">
          <w:marLeft w:val="480"/>
          <w:marRight w:val="0"/>
          <w:marTop w:val="0"/>
          <w:marBottom w:val="0"/>
          <w:divBdr>
            <w:top w:val="none" w:sz="0" w:space="0" w:color="auto"/>
            <w:left w:val="none" w:sz="0" w:space="0" w:color="auto"/>
            <w:bottom w:val="none" w:sz="0" w:space="0" w:color="auto"/>
            <w:right w:val="none" w:sz="0" w:space="0" w:color="auto"/>
          </w:divBdr>
        </w:div>
        <w:div w:id="1370692055">
          <w:marLeft w:val="480"/>
          <w:marRight w:val="0"/>
          <w:marTop w:val="0"/>
          <w:marBottom w:val="0"/>
          <w:divBdr>
            <w:top w:val="none" w:sz="0" w:space="0" w:color="auto"/>
            <w:left w:val="none" w:sz="0" w:space="0" w:color="auto"/>
            <w:bottom w:val="none" w:sz="0" w:space="0" w:color="auto"/>
            <w:right w:val="none" w:sz="0" w:space="0" w:color="auto"/>
          </w:divBdr>
        </w:div>
        <w:div w:id="1433546427">
          <w:marLeft w:val="480"/>
          <w:marRight w:val="0"/>
          <w:marTop w:val="0"/>
          <w:marBottom w:val="0"/>
          <w:divBdr>
            <w:top w:val="none" w:sz="0" w:space="0" w:color="auto"/>
            <w:left w:val="none" w:sz="0" w:space="0" w:color="auto"/>
            <w:bottom w:val="none" w:sz="0" w:space="0" w:color="auto"/>
            <w:right w:val="none" w:sz="0" w:space="0" w:color="auto"/>
          </w:divBdr>
        </w:div>
        <w:div w:id="1339430296">
          <w:marLeft w:val="480"/>
          <w:marRight w:val="0"/>
          <w:marTop w:val="0"/>
          <w:marBottom w:val="0"/>
          <w:divBdr>
            <w:top w:val="none" w:sz="0" w:space="0" w:color="auto"/>
            <w:left w:val="none" w:sz="0" w:space="0" w:color="auto"/>
            <w:bottom w:val="none" w:sz="0" w:space="0" w:color="auto"/>
            <w:right w:val="none" w:sz="0" w:space="0" w:color="auto"/>
          </w:divBdr>
        </w:div>
      </w:divsChild>
    </w:div>
    <w:div w:id="1889492643">
      <w:bodyDiv w:val="1"/>
      <w:marLeft w:val="0"/>
      <w:marRight w:val="0"/>
      <w:marTop w:val="0"/>
      <w:marBottom w:val="0"/>
      <w:divBdr>
        <w:top w:val="none" w:sz="0" w:space="0" w:color="auto"/>
        <w:left w:val="none" w:sz="0" w:space="0" w:color="auto"/>
        <w:bottom w:val="none" w:sz="0" w:space="0" w:color="auto"/>
        <w:right w:val="none" w:sz="0" w:space="0" w:color="auto"/>
      </w:divBdr>
    </w:div>
    <w:div w:id="1890191474">
      <w:bodyDiv w:val="1"/>
      <w:marLeft w:val="0"/>
      <w:marRight w:val="0"/>
      <w:marTop w:val="0"/>
      <w:marBottom w:val="0"/>
      <w:divBdr>
        <w:top w:val="none" w:sz="0" w:space="0" w:color="auto"/>
        <w:left w:val="none" w:sz="0" w:space="0" w:color="auto"/>
        <w:bottom w:val="none" w:sz="0" w:space="0" w:color="auto"/>
        <w:right w:val="none" w:sz="0" w:space="0" w:color="auto"/>
      </w:divBdr>
    </w:div>
    <w:div w:id="1895507000">
      <w:bodyDiv w:val="1"/>
      <w:marLeft w:val="0"/>
      <w:marRight w:val="0"/>
      <w:marTop w:val="0"/>
      <w:marBottom w:val="0"/>
      <w:divBdr>
        <w:top w:val="none" w:sz="0" w:space="0" w:color="auto"/>
        <w:left w:val="none" w:sz="0" w:space="0" w:color="auto"/>
        <w:bottom w:val="none" w:sz="0" w:space="0" w:color="auto"/>
        <w:right w:val="none" w:sz="0" w:space="0" w:color="auto"/>
      </w:divBdr>
    </w:div>
    <w:div w:id="1898204944">
      <w:bodyDiv w:val="1"/>
      <w:marLeft w:val="0"/>
      <w:marRight w:val="0"/>
      <w:marTop w:val="0"/>
      <w:marBottom w:val="0"/>
      <w:divBdr>
        <w:top w:val="none" w:sz="0" w:space="0" w:color="auto"/>
        <w:left w:val="none" w:sz="0" w:space="0" w:color="auto"/>
        <w:bottom w:val="none" w:sz="0" w:space="0" w:color="auto"/>
        <w:right w:val="none" w:sz="0" w:space="0" w:color="auto"/>
      </w:divBdr>
    </w:div>
    <w:div w:id="1902862917">
      <w:bodyDiv w:val="1"/>
      <w:marLeft w:val="0"/>
      <w:marRight w:val="0"/>
      <w:marTop w:val="0"/>
      <w:marBottom w:val="0"/>
      <w:divBdr>
        <w:top w:val="none" w:sz="0" w:space="0" w:color="auto"/>
        <w:left w:val="none" w:sz="0" w:space="0" w:color="auto"/>
        <w:bottom w:val="none" w:sz="0" w:space="0" w:color="auto"/>
        <w:right w:val="none" w:sz="0" w:space="0" w:color="auto"/>
      </w:divBdr>
    </w:div>
    <w:div w:id="1906910978">
      <w:bodyDiv w:val="1"/>
      <w:marLeft w:val="0"/>
      <w:marRight w:val="0"/>
      <w:marTop w:val="0"/>
      <w:marBottom w:val="0"/>
      <w:divBdr>
        <w:top w:val="none" w:sz="0" w:space="0" w:color="auto"/>
        <w:left w:val="none" w:sz="0" w:space="0" w:color="auto"/>
        <w:bottom w:val="none" w:sz="0" w:space="0" w:color="auto"/>
        <w:right w:val="none" w:sz="0" w:space="0" w:color="auto"/>
      </w:divBdr>
    </w:div>
    <w:div w:id="1907304655">
      <w:bodyDiv w:val="1"/>
      <w:marLeft w:val="0"/>
      <w:marRight w:val="0"/>
      <w:marTop w:val="0"/>
      <w:marBottom w:val="0"/>
      <w:divBdr>
        <w:top w:val="none" w:sz="0" w:space="0" w:color="auto"/>
        <w:left w:val="none" w:sz="0" w:space="0" w:color="auto"/>
        <w:bottom w:val="none" w:sz="0" w:space="0" w:color="auto"/>
        <w:right w:val="none" w:sz="0" w:space="0" w:color="auto"/>
      </w:divBdr>
      <w:divsChild>
        <w:div w:id="871192452">
          <w:marLeft w:val="480"/>
          <w:marRight w:val="0"/>
          <w:marTop w:val="0"/>
          <w:marBottom w:val="0"/>
          <w:divBdr>
            <w:top w:val="none" w:sz="0" w:space="0" w:color="auto"/>
            <w:left w:val="none" w:sz="0" w:space="0" w:color="auto"/>
            <w:bottom w:val="none" w:sz="0" w:space="0" w:color="auto"/>
            <w:right w:val="none" w:sz="0" w:space="0" w:color="auto"/>
          </w:divBdr>
        </w:div>
        <w:div w:id="1986468694">
          <w:marLeft w:val="480"/>
          <w:marRight w:val="0"/>
          <w:marTop w:val="0"/>
          <w:marBottom w:val="0"/>
          <w:divBdr>
            <w:top w:val="none" w:sz="0" w:space="0" w:color="auto"/>
            <w:left w:val="none" w:sz="0" w:space="0" w:color="auto"/>
            <w:bottom w:val="none" w:sz="0" w:space="0" w:color="auto"/>
            <w:right w:val="none" w:sz="0" w:space="0" w:color="auto"/>
          </w:divBdr>
        </w:div>
        <w:div w:id="805203725">
          <w:marLeft w:val="480"/>
          <w:marRight w:val="0"/>
          <w:marTop w:val="0"/>
          <w:marBottom w:val="0"/>
          <w:divBdr>
            <w:top w:val="none" w:sz="0" w:space="0" w:color="auto"/>
            <w:left w:val="none" w:sz="0" w:space="0" w:color="auto"/>
            <w:bottom w:val="none" w:sz="0" w:space="0" w:color="auto"/>
            <w:right w:val="none" w:sz="0" w:space="0" w:color="auto"/>
          </w:divBdr>
        </w:div>
        <w:div w:id="30497456">
          <w:marLeft w:val="480"/>
          <w:marRight w:val="0"/>
          <w:marTop w:val="0"/>
          <w:marBottom w:val="0"/>
          <w:divBdr>
            <w:top w:val="none" w:sz="0" w:space="0" w:color="auto"/>
            <w:left w:val="none" w:sz="0" w:space="0" w:color="auto"/>
            <w:bottom w:val="none" w:sz="0" w:space="0" w:color="auto"/>
            <w:right w:val="none" w:sz="0" w:space="0" w:color="auto"/>
          </w:divBdr>
        </w:div>
        <w:div w:id="862204469">
          <w:marLeft w:val="480"/>
          <w:marRight w:val="0"/>
          <w:marTop w:val="0"/>
          <w:marBottom w:val="0"/>
          <w:divBdr>
            <w:top w:val="none" w:sz="0" w:space="0" w:color="auto"/>
            <w:left w:val="none" w:sz="0" w:space="0" w:color="auto"/>
            <w:bottom w:val="none" w:sz="0" w:space="0" w:color="auto"/>
            <w:right w:val="none" w:sz="0" w:space="0" w:color="auto"/>
          </w:divBdr>
        </w:div>
        <w:div w:id="608198439">
          <w:marLeft w:val="480"/>
          <w:marRight w:val="0"/>
          <w:marTop w:val="0"/>
          <w:marBottom w:val="0"/>
          <w:divBdr>
            <w:top w:val="none" w:sz="0" w:space="0" w:color="auto"/>
            <w:left w:val="none" w:sz="0" w:space="0" w:color="auto"/>
            <w:bottom w:val="none" w:sz="0" w:space="0" w:color="auto"/>
            <w:right w:val="none" w:sz="0" w:space="0" w:color="auto"/>
          </w:divBdr>
        </w:div>
        <w:div w:id="186649757">
          <w:marLeft w:val="480"/>
          <w:marRight w:val="0"/>
          <w:marTop w:val="0"/>
          <w:marBottom w:val="0"/>
          <w:divBdr>
            <w:top w:val="none" w:sz="0" w:space="0" w:color="auto"/>
            <w:left w:val="none" w:sz="0" w:space="0" w:color="auto"/>
            <w:bottom w:val="none" w:sz="0" w:space="0" w:color="auto"/>
            <w:right w:val="none" w:sz="0" w:space="0" w:color="auto"/>
          </w:divBdr>
        </w:div>
        <w:div w:id="1847671803">
          <w:marLeft w:val="480"/>
          <w:marRight w:val="0"/>
          <w:marTop w:val="0"/>
          <w:marBottom w:val="0"/>
          <w:divBdr>
            <w:top w:val="none" w:sz="0" w:space="0" w:color="auto"/>
            <w:left w:val="none" w:sz="0" w:space="0" w:color="auto"/>
            <w:bottom w:val="none" w:sz="0" w:space="0" w:color="auto"/>
            <w:right w:val="none" w:sz="0" w:space="0" w:color="auto"/>
          </w:divBdr>
        </w:div>
        <w:div w:id="492110220">
          <w:marLeft w:val="480"/>
          <w:marRight w:val="0"/>
          <w:marTop w:val="0"/>
          <w:marBottom w:val="0"/>
          <w:divBdr>
            <w:top w:val="none" w:sz="0" w:space="0" w:color="auto"/>
            <w:left w:val="none" w:sz="0" w:space="0" w:color="auto"/>
            <w:bottom w:val="none" w:sz="0" w:space="0" w:color="auto"/>
            <w:right w:val="none" w:sz="0" w:space="0" w:color="auto"/>
          </w:divBdr>
        </w:div>
        <w:div w:id="1312294995">
          <w:marLeft w:val="480"/>
          <w:marRight w:val="0"/>
          <w:marTop w:val="0"/>
          <w:marBottom w:val="0"/>
          <w:divBdr>
            <w:top w:val="none" w:sz="0" w:space="0" w:color="auto"/>
            <w:left w:val="none" w:sz="0" w:space="0" w:color="auto"/>
            <w:bottom w:val="none" w:sz="0" w:space="0" w:color="auto"/>
            <w:right w:val="none" w:sz="0" w:space="0" w:color="auto"/>
          </w:divBdr>
        </w:div>
        <w:div w:id="1833329226">
          <w:marLeft w:val="480"/>
          <w:marRight w:val="0"/>
          <w:marTop w:val="0"/>
          <w:marBottom w:val="0"/>
          <w:divBdr>
            <w:top w:val="none" w:sz="0" w:space="0" w:color="auto"/>
            <w:left w:val="none" w:sz="0" w:space="0" w:color="auto"/>
            <w:bottom w:val="none" w:sz="0" w:space="0" w:color="auto"/>
            <w:right w:val="none" w:sz="0" w:space="0" w:color="auto"/>
          </w:divBdr>
        </w:div>
        <w:div w:id="1500930012">
          <w:marLeft w:val="480"/>
          <w:marRight w:val="0"/>
          <w:marTop w:val="0"/>
          <w:marBottom w:val="0"/>
          <w:divBdr>
            <w:top w:val="none" w:sz="0" w:space="0" w:color="auto"/>
            <w:left w:val="none" w:sz="0" w:space="0" w:color="auto"/>
            <w:bottom w:val="none" w:sz="0" w:space="0" w:color="auto"/>
            <w:right w:val="none" w:sz="0" w:space="0" w:color="auto"/>
          </w:divBdr>
        </w:div>
        <w:div w:id="413210582">
          <w:marLeft w:val="480"/>
          <w:marRight w:val="0"/>
          <w:marTop w:val="0"/>
          <w:marBottom w:val="0"/>
          <w:divBdr>
            <w:top w:val="none" w:sz="0" w:space="0" w:color="auto"/>
            <w:left w:val="none" w:sz="0" w:space="0" w:color="auto"/>
            <w:bottom w:val="none" w:sz="0" w:space="0" w:color="auto"/>
            <w:right w:val="none" w:sz="0" w:space="0" w:color="auto"/>
          </w:divBdr>
        </w:div>
        <w:div w:id="1990550854">
          <w:marLeft w:val="480"/>
          <w:marRight w:val="0"/>
          <w:marTop w:val="0"/>
          <w:marBottom w:val="0"/>
          <w:divBdr>
            <w:top w:val="none" w:sz="0" w:space="0" w:color="auto"/>
            <w:left w:val="none" w:sz="0" w:space="0" w:color="auto"/>
            <w:bottom w:val="none" w:sz="0" w:space="0" w:color="auto"/>
            <w:right w:val="none" w:sz="0" w:space="0" w:color="auto"/>
          </w:divBdr>
        </w:div>
        <w:div w:id="1535269780">
          <w:marLeft w:val="480"/>
          <w:marRight w:val="0"/>
          <w:marTop w:val="0"/>
          <w:marBottom w:val="0"/>
          <w:divBdr>
            <w:top w:val="none" w:sz="0" w:space="0" w:color="auto"/>
            <w:left w:val="none" w:sz="0" w:space="0" w:color="auto"/>
            <w:bottom w:val="none" w:sz="0" w:space="0" w:color="auto"/>
            <w:right w:val="none" w:sz="0" w:space="0" w:color="auto"/>
          </w:divBdr>
        </w:div>
        <w:div w:id="1602912046">
          <w:marLeft w:val="480"/>
          <w:marRight w:val="0"/>
          <w:marTop w:val="0"/>
          <w:marBottom w:val="0"/>
          <w:divBdr>
            <w:top w:val="none" w:sz="0" w:space="0" w:color="auto"/>
            <w:left w:val="none" w:sz="0" w:space="0" w:color="auto"/>
            <w:bottom w:val="none" w:sz="0" w:space="0" w:color="auto"/>
            <w:right w:val="none" w:sz="0" w:space="0" w:color="auto"/>
          </w:divBdr>
        </w:div>
        <w:div w:id="760611622">
          <w:marLeft w:val="480"/>
          <w:marRight w:val="0"/>
          <w:marTop w:val="0"/>
          <w:marBottom w:val="0"/>
          <w:divBdr>
            <w:top w:val="none" w:sz="0" w:space="0" w:color="auto"/>
            <w:left w:val="none" w:sz="0" w:space="0" w:color="auto"/>
            <w:bottom w:val="none" w:sz="0" w:space="0" w:color="auto"/>
            <w:right w:val="none" w:sz="0" w:space="0" w:color="auto"/>
          </w:divBdr>
        </w:div>
        <w:div w:id="1270316577">
          <w:marLeft w:val="480"/>
          <w:marRight w:val="0"/>
          <w:marTop w:val="0"/>
          <w:marBottom w:val="0"/>
          <w:divBdr>
            <w:top w:val="none" w:sz="0" w:space="0" w:color="auto"/>
            <w:left w:val="none" w:sz="0" w:space="0" w:color="auto"/>
            <w:bottom w:val="none" w:sz="0" w:space="0" w:color="auto"/>
            <w:right w:val="none" w:sz="0" w:space="0" w:color="auto"/>
          </w:divBdr>
        </w:div>
        <w:div w:id="1964265044">
          <w:marLeft w:val="480"/>
          <w:marRight w:val="0"/>
          <w:marTop w:val="0"/>
          <w:marBottom w:val="0"/>
          <w:divBdr>
            <w:top w:val="none" w:sz="0" w:space="0" w:color="auto"/>
            <w:left w:val="none" w:sz="0" w:space="0" w:color="auto"/>
            <w:bottom w:val="none" w:sz="0" w:space="0" w:color="auto"/>
            <w:right w:val="none" w:sz="0" w:space="0" w:color="auto"/>
          </w:divBdr>
        </w:div>
        <w:div w:id="445394367">
          <w:marLeft w:val="480"/>
          <w:marRight w:val="0"/>
          <w:marTop w:val="0"/>
          <w:marBottom w:val="0"/>
          <w:divBdr>
            <w:top w:val="none" w:sz="0" w:space="0" w:color="auto"/>
            <w:left w:val="none" w:sz="0" w:space="0" w:color="auto"/>
            <w:bottom w:val="none" w:sz="0" w:space="0" w:color="auto"/>
            <w:right w:val="none" w:sz="0" w:space="0" w:color="auto"/>
          </w:divBdr>
        </w:div>
        <w:div w:id="197007017">
          <w:marLeft w:val="480"/>
          <w:marRight w:val="0"/>
          <w:marTop w:val="0"/>
          <w:marBottom w:val="0"/>
          <w:divBdr>
            <w:top w:val="none" w:sz="0" w:space="0" w:color="auto"/>
            <w:left w:val="none" w:sz="0" w:space="0" w:color="auto"/>
            <w:bottom w:val="none" w:sz="0" w:space="0" w:color="auto"/>
            <w:right w:val="none" w:sz="0" w:space="0" w:color="auto"/>
          </w:divBdr>
        </w:div>
        <w:div w:id="1762946153">
          <w:marLeft w:val="480"/>
          <w:marRight w:val="0"/>
          <w:marTop w:val="0"/>
          <w:marBottom w:val="0"/>
          <w:divBdr>
            <w:top w:val="none" w:sz="0" w:space="0" w:color="auto"/>
            <w:left w:val="none" w:sz="0" w:space="0" w:color="auto"/>
            <w:bottom w:val="none" w:sz="0" w:space="0" w:color="auto"/>
            <w:right w:val="none" w:sz="0" w:space="0" w:color="auto"/>
          </w:divBdr>
        </w:div>
        <w:div w:id="574318142">
          <w:marLeft w:val="480"/>
          <w:marRight w:val="0"/>
          <w:marTop w:val="0"/>
          <w:marBottom w:val="0"/>
          <w:divBdr>
            <w:top w:val="none" w:sz="0" w:space="0" w:color="auto"/>
            <w:left w:val="none" w:sz="0" w:space="0" w:color="auto"/>
            <w:bottom w:val="none" w:sz="0" w:space="0" w:color="auto"/>
            <w:right w:val="none" w:sz="0" w:space="0" w:color="auto"/>
          </w:divBdr>
        </w:div>
        <w:div w:id="1841382178">
          <w:marLeft w:val="480"/>
          <w:marRight w:val="0"/>
          <w:marTop w:val="0"/>
          <w:marBottom w:val="0"/>
          <w:divBdr>
            <w:top w:val="none" w:sz="0" w:space="0" w:color="auto"/>
            <w:left w:val="none" w:sz="0" w:space="0" w:color="auto"/>
            <w:bottom w:val="none" w:sz="0" w:space="0" w:color="auto"/>
            <w:right w:val="none" w:sz="0" w:space="0" w:color="auto"/>
          </w:divBdr>
        </w:div>
        <w:div w:id="2095198152">
          <w:marLeft w:val="480"/>
          <w:marRight w:val="0"/>
          <w:marTop w:val="0"/>
          <w:marBottom w:val="0"/>
          <w:divBdr>
            <w:top w:val="none" w:sz="0" w:space="0" w:color="auto"/>
            <w:left w:val="none" w:sz="0" w:space="0" w:color="auto"/>
            <w:bottom w:val="none" w:sz="0" w:space="0" w:color="auto"/>
            <w:right w:val="none" w:sz="0" w:space="0" w:color="auto"/>
          </w:divBdr>
        </w:div>
        <w:div w:id="562302327">
          <w:marLeft w:val="480"/>
          <w:marRight w:val="0"/>
          <w:marTop w:val="0"/>
          <w:marBottom w:val="0"/>
          <w:divBdr>
            <w:top w:val="none" w:sz="0" w:space="0" w:color="auto"/>
            <w:left w:val="none" w:sz="0" w:space="0" w:color="auto"/>
            <w:bottom w:val="none" w:sz="0" w:space="0" w:color="auto"/>
            <w:right w:val="none" w:sz="0" w:space="0" w:color="auto"/>
          </w:divBdr>
        </w:div>
        <w:div w:id="316308213">
          <w:marLeft w:val="480"/>
          <w:marRight w:val="0"/>
          <w:marTop w:val="0"/>
          <w:marBottom w:val="0"/>
          <w:divBdr>
            <w:top w:val="none" w:sz="0" w:space="0" w:color="auto"/>
            <w:left w:val="none" w:sz="0" w:space="0" w:color="auto"/>
            <w:bottom w:val="none" w:sz="0" w:space="0" w:color="auto"/>
            <w:right w:val="none" w:sz="0" w:space="0" w:color="auto"/>
          </w:divBdr>
        </w:div>
        <w:div w:id="673339648">
          <w:marLeft w:val="480"/>
          <w:marRight w:val="0"/>
          <w:marTop w:val="0"/>
          <w:marBottom w:val="0"/>
          <w:divBdr>
            <w:top w:val="none" w:sz="0" w:space="0" w:color="auto"/>
            <w:left w:val="none" w:sz="0" w:space="0" w:color="auto"/>
            <w:bottom w:val="none" w:sz="0" w:space="0" w:color="auto"/>
            <w:right w:val="none" w:sz="0" w:space="0" w:color="auto"/>
          </w:divBdr>
        </w:div>
        <w:div w:id="1778477690">
          <w:marLeft w:val="480"/>
          <w:marRight w:val="0"/>
          <w:marTop w:val="0"/>
          <w:marBottom w:val="0"/>
          <w:divBdr>
            <w:top w:val="none" w:sz="0" w:space="0" w:color="auto"/>
            <w:left w:val="none" w:sz="0" w:space="0" w:color="auto"/>
            <w:bottom w:val="none" w:sz="0" w:space="0" w:color="auto"/>
            <w:right w:val="none" w:sz="0" w:space="0" w:color="auto"/>
          </w:divBdr>
        </w:div>
      </w:divsChild>
    </w:div>
    <w:div w:id="1908958383">
      <w:bodyDiv w:val="1"/>
      <w:marLeft w:val="0"/>
      <w:marRight w:val="0"/>
      <w:marTop w:val="0"/>
      <w:marBottom w:val="0"/>
      <w:divBdr>
        <w:top w:val="none" w:sz="0" w:space="0" w:color="auto"/>
        <w:left w:val="none" w:sz="0" w:space="0" w:color="auto"/>
        <w:bottom w:val="none" w:sz="0" w:space="0" w:color="auto"/>
        <w:right w:val="none" w:sz="0" w:space="0" w:color="auto"/>
      </w:divBdr>
    </w:div>
    <w:div w:id="1910571970">
      <w:bodyDiv w:val="1"/>
      <w:marLeft w:val="0"/>
      <w:marRight w:val="0"/>
      <w:marTop w:val="0"/>
      <w:marBottom w:val="0"/>
      <w:divBdr>
        <w:top w:val="none" w:sz="0" w:space="0" w:color="auto"/>
        <w:left w:val="none" w:sz="0" w:space="0" w:color="auto"/>
        <w:bottom w:val="none" w:sz="0" w:space="0" w:color="auto"/>
        <w:right w:val="none" w:sz="0" w:space="0" w:color="auto"/>
      </w:divBdr>
    </w:div>
    <w:div w:id="1914774116">
      <w:bodyDiv w:val="1"/>
      <w:marLeft w:val="0"/>
      <w:marRight w:val="0"/>
      <w:marTop w:val="0"/>
      <w:marBottom w:val="0"/>
      <w:divBdr>
        <w:top w:val="none" w:sz="0" w:space="0" w:color="auto"/>
        <w:left w:val="none" w:sz="0" w:space="0" w:color="auto"/>
        <w:bottom w:val="none" w:sz="0" w:space="0" w:color="auto"/>
        <w:right w:val="none" w:sz="0" w:space="0" w:color="auto"/>
      </w:divBdr>
    </w:div>
    <w:div w:id="1914780539">
      <w:bodyDiv w:val="1"/>
      <w:marLeft w:val="0"/>
      <w:marRight w:val="0"/>
      <w:marTop w:val="0"/>
      <w:marBottom w:val="0"/>
      <w:divBdr>
        <w:top w:val="none" w:sz="0" w:space="0" w:color="auto"/>
        <w:left w:val="none" w:sz="0" w:space="0" w:color="auto"/>
        <w:bottom w:val="none" w:sz="0" w:space="0" w:color="auto"/>
        <w:right w:val="none" w:sz="0" w:space="0" w:color="auto"/>
      </w:divBdr>
    </w:div>
    <w:div w:id="1916083993">
      <w:bodyDiv w:val="1"/>
      <w:marLeft w:val="0"/>
      <w:marRight w:val="0"/>
      <w:marTop w:val="0"/>
      <w:marBottom w:val="0"/>
      <w:divBdr>
        <w:top w:val="none" w:sz="0" w:space="0" w:color="auto"/>
        <w:left w:val="none" w:sz="0" w:space="0" w:color="auto"/>
        <w:bottom w:val="none" w:sz="0" w:space="0" w:color="auto"/>
        <w:right w:val="none" w:sz="0" w:space="0" w:color="auto"/>
      </w:divBdr>
    </w:div>
    <w:div w:id="1916550619">
      <w:bodyDiv w:val="1"/>
      <w:marLeft w:val="0"/>
      <w:marRight w:val="0"/>
      <w:marTop w:val="0"/>
      <w:marBottom w:val="0"/>
      <w:divBdr>
        <w:top w:val="none" w:sz="0" w:space="0" w:color="auto"/>
        <w:left w:val="none" w:sz="0" w:space="0" w:color="auto"/>
        <w:bottom w:val="none" w:sz="0" w:space="0" w:color="auto"/>
        <w:right w:val="none" w:sz="0" w:space="0" w:color="auto"/>
      </w:divBdr>
      <w:divsChild>
        <w:div w:id="1956249734">
          <w:marLeft w:val="480"/>
          <w:marRight w:val="0"/>
          <w:marTop w:val="0"/>
          <w:marBottom w:val="0"/>
          <w:divBdr>
            <w:top w:val="none" w:sz="0" w:space="0" w:color="auto"/>
            <w:left w:val="none" w:sz="0" w:space="0" w:color="auto"/>
            <w:bottom w:val="none" w:sz="0" w:space="0" w:color="auto"/>
            <w:right w:val="none" w:sz="0" w:space="0" w:color="auto"/>
          </w:divBdr>
        </w:div>
        <w:div w:id="195236174">
          <w:marLeft w:val="480"/>
          <w:marRight w:val="0"/>
          <w:marTop w:val="0"/>
          <w:marBottom w:val="0"/>
          <w:divBdr>
            <w:top w:val="none" w:sz="0" w:space="0" w:color="auto"/>
            <w:left w:val="none" w:sz="0" w:space="0" w:color="auto"/>
            <w:bottom w:val="none" w:sz="0" w:space="0" w:color="auto"/>
            <w:right w:val="none" w:sz="0" w:space="0" w:color="auto"/>
          </w:divBdr>
        </w:div>
        <w:div w:id="1606502115">
          <w:marLeft w:val="480"/>
          <w:marRight w:val="0"/>
          <w:marTop w:val="0"/>
          <w:marBottom w:val="0"/>
          <w:divBdr>
            <w:top w:val="none" w:sz="0" w:space="0" w:color="auto"/>
            <w:left w:val="none" w:sz="0" w:space="0" w:color="auto"/>
            <w:bottom w:val="none" w:sz="0" w:space="0" w:color="auto"/>
            <w:right w:val="none" w:sz="0" w:space="0" w:color="auto"/>
          </w:divBdr>
        </w:div>
        <w:div w:id="271742455">
          <w:marLeft w:val="480"/>
          <w:marRight w:val="0"/>
          <w:marTop w:val="0"/>
          <w:marBottom w:val="0"/>
          <w:divBdr>
            <w:top w:val="none" w:sz="0" w:space="0" w:color="auto"/>
            <w:left w:val="none" w:sz="0" w:space="0" w:color="auto"/>
            <w:bottom w:val="none" w:sz="0" w:space="0" w:color="auto"/>
            <w:right w:val="none" w:sz="0" w:space="0" w:color="auto"/>
          </w:divBdr>
        </w:div>
        <w:div w:id="1100376551">
          <w:marLeft w:val="480"/>
          <w:marRight w:val="0"/>
          <w:marTop w:val="0"/>
          <w:marBottom w:val="0"/>
          <w:divBdr>
            <w:top w:val="none" w:sz="0" w:space="0" w:color="auto"/>
            <w:left w:val="none" w:sz="0" w:space="0" w:color="auto"/>
            <w:bottom w:val="none" w:sz="0" w:space="0" w:color="auto"/>
            <w:right w:val="none" w:sz="0" w:space="0" w:color="auto"/>
          </w:divBdr>
        </w:div>
        <w:div w:id="1566377734">
          <w:marLeft w:val="480"/>
          <w:marRight w:val="0"/>
          <w:marTop w:val="0"/>
          <w:marBottom w:val="0"/>
          <w:divBdr>
            <w:top w:val="none" w:sz="0" w:space="0" w:color="auto"/>
            <w:left w:val="none" w:sz="0" w:space="0" w:color="auto"/>
            <w:bottom w:val="none" w:sz="0" w:space="0" w:color="auto"/>
            <w:right w:val="none" w:sz="0" w:space="0" w:color="auto"/>
          </w:divBdr>
        </w:div>
        <w:div w:id="182133018">
          <w:marLeft w:val="480"/>
          <w:marRight w:val="0"/>
          <w:marTop w:val="0"/>
          <w:marBottom w:val="0"/>
          <w:divBdr>
            <w:top w:val="none" w:sz="0" w:space="0" w:color="auto"/>
            <w:left w:val="none" w:sz="0" w:space="0" w:color="auto"/>
            <w:bottom w:val="none" w:sz="0" w:space="0" w:color="auto"/>
            <w:right w:val="none" w:sz="0" w:space="0" w:color="auto"/>
          </w:divBdr>
        </w:div>
        <w:div w:id="90706174">
          <w:marLeft w:val="480"/>
          <w:marRight w:val="0"/>
          <w:marTop w:val="0"/>
          <w:marBottom w:val="0"/>
          <w:divBdr>
            <w:top w:val="none" w:sz="0" w:space="0" w:color="auto"/>
            <w:left w:val="none" w:sz="0" w:space="0" w:color="auto"/>
            <w:bottom w:val="none" w:sz="0" w:space="0" w:color="auto"/>
            <w:right w:val="none" w:sz="0" w:space="0" w:color="auto"/>
          </w:divBdr>
        </w:div>
        <w:div w:id="1692687954">
          <w:marLeft w:val="480"/>
          <w:marRight w:val="0"/>
          <w:marTop w:val="0"/>
          <w:marBottom w:val="0"/>
          <w:divBdr>
            <w:top w:val="none" w:sz="0" w:space="0" w:color="auto"/>
            <w:left w:val="none" w:sz="0" w:space="0" w:color="auto"/>
            <w:bottom w:val="none" w:sz="0" w:space="0" w:color="auto"/>
            <w:right w:val="none" w:sz="0" w:space="0" w:color="auto"/>
          </w:divBdr>
        </w:div>
        <w:div w:id="374738139">
          <w:marLeft w:val="480"/>
          <w:marRight w:val="0"/>
          <w:marTop w:val="0"/>
          <w:marBottom w:val="0"/>
          <w:divBdr>
            <w:top w:val="none" w:sz="0" w:space="0" w:color="auto"/>
            <w:left w:val="none" w:sz="0" w:space="0" w:color="auto"/>
            <w:bottom w:val="none" w:sz="0" w:space="0" w:color="auto"/>
            <w:right w:val="none" w:sz="0" w:space="0" w:color="auto"/>
          </w:divBdr>
        </w:div>
        <w:div w:id="824662783">
          <w:marLeft w:val="480"/>
          <w:marRight w:val="0"/>
          <w:marTop w:val="0"/>
          <w:marBottom w:val="0"/>
          <w:divBdr>
            <w:top w:val="none" w:sz="0" w:space="0" w:color="auto"/>
            <w:left w:val="none" w:sz="0" w:space="0" w:color="auto"/>
            <w:bottom w:val="none" w:sz="0" w:space="0" w:color="auto"/>
            <w:right w:val="none" w:sz="0" w:space="0" w:color="auto"/>
          </w:divBdr>
        </w:div>
        <w:div w:id="2135320113">
          <w:marLeft w:val="480"/>
          <w:marRight w:val="0"/>
          <w:marTop w:val="0"/>
          <w:marBottom w:val="0"/>
          <w:divBdr>
            <w:top w:val="none" w:sz="0" w:space="0" w:color="auto"/>
            <w:left w:val="none" w:sz="0" w:space="0" w:color="auto"/>
            <w:bottom w:val="none" w:sz="0" w:space="0" w:color="auto"/>
            <w:right w:val="none" w:sz="0" w:space="0" w:color="auto"/>
          </w:divBdr>
        </w:div>
        <w:div w:id="458887783">
          <w:marLeft w:val="480"/>
          <w:marRight w:val="0"/>
          <w:marTop w:val="0"/>
          <w:marBottom w:val="0"/>
          <w:divBdr>
            <w:top w:val="none" w:sz="0" w:space="0" w:color="auto"/>
            <w:left w:val="none" w:sz="0" w:space="0" w:color="auto"/>
            <w:bottom w:val="none" w:sz="0" w:space="0" w:color="auto"/>
            <w:right w:val="none" w:sz="0" w:space="0" w:color="auto"/>
          </w:divBdr>
        </w:div>
        <w:div w:id="180315180">
          <w:marLeft w:val="480"/>
          <w:marRight w:val="0"/>
          <w:marTop w:val="0"/>
          <w:marBottom w:val="0"/>
          <w:divBdr>
            <w:top w:val="none" w:sz="0" w:space="0" w:color="auto"/>
            <w:left w:val="none" w:sz="0" w:space="0" w:color="auto"/>
            <w:bottom w:val="none" w:sz="0" w:space="0" w:color="auto"/>
            <w:right w:val="none" w:sz="0" w:space="0" w:color="auto"/>
          </w:divBdr>
        </w:div>
        <w:div w:id="290014287">
          <w:marLeft w:val="480"/>
          <w:marRight w:val="0"/>
          <w:marTop w:val="0"/>
          <w:marBottom w:val="0"/>
          <w:divBdr>
            <w:top w:val="none" w:sz="0" w:space="0" w:color="auto"/>
            <w:left w:val="none" w:sz="0" w:space="0" w:color="auto"/>
            <w:bottom w:val="none" w:sz="0" w:space="0" w:color="auto"/>
            <w:right w:val="none" w:sz="0" w:space="0" w:color="auto"/>
          </w:divBdr>
        </w:div>
        <w:div w:id="519469158">
          <w:marLeft w:val="480"/>
          <w:marRight w:val="0"/>
          <w:marTop w:val="0"/>
          <w:marBottom w:val="0"/>
          <w:divBdr>
            <w:top w:val="none" w:sz="0" w:space="0" w:color="auto"/>
            <w:left w:val="none" w:sz="0" w:space="0" w:color="auto"/>
            <w:bottom w:val="none" w:sz="0" w:space="0" w:color="auto"/>
            <w:right w:val="none" w:sz="0" w:space="0" w:color="auto"/>
          </w:divBdr>
        </w:div>
        <w:div w:id="400448765">
          <w:marLeft w:val="480"/>
          <w:marRight w:val="0"/>
          <w:marTop w:val="0"/>
          <w:marBottom w:val="0"/>
          <w:divBdr>
            <w:top w:val="none" w:sz="0" w:space="0" w:color="auto"/>
            <w:left w:val="none" w:sz="0" w:space="0" w:color="auto"/>
            <w:bottom w:val="none" w:sz="0" w:space="0" w:color="auto"/>
            <w:right w:val="none" w:sz="0" w:space="0" w:color="auto"/>
          </w:divBdr>
        </w:div>
        <w:div w:id="179973276">
          <w:marLeft w:val="480"/>
          <w:marRight w:val="0"/>
          <w:marTop w:val="0"/>
          <w:marBottom w:val="0"/>
          <w:divBdr>
            <w:top w:val="none" w:sz="0" w:space="0" w:color="auto"/>
            <w:left w:val="none" w:sz="0" w:space="0" w:color="auto"/>
            <w:bottom w:val="none" w:sz="0" w:space="0" w:color="auto"/>
            <w:right w:val="none" w:sz="0" w:space="0" w:color="auto"/>
          </w:divBdr>
        </w:div>
        <w:div w:id="1753354263">
          <w:marLeft w:val="480"/>
          <w:marRight w:val="0"/>
          <w:marTop w:val="0"/>
          <w:marBottom w:val="0"/>
          <w:divBdr>
            <w:top w:val="none" w:sz="0" w:space="0" w:color="auto"/>
            <w:left w:val="none" w:sz="0" w:space="0" w:color="auto"/>
            <w:bottom w:val="none" w:sz="0" w:space="0" w:color="auto"/>
            <w:right w:val="none" w:sz="0" w:space="0" w:color="auto"/>
          </w:divBdr>
        </w:div>
        <w:div w:id="1083455856">
          <w:marLeft w:val="480"/>
          <w:marRight w:val="0"/>
          <w:marTop w:val="0"/>
          <w:marBottom w:val="0"/>
          <w:divBdr>
            <w:top w:val="none" w:sz="0" w:space="0" w:color="auto"/>
            <w:left w:val="none" w:sz="0" w:space="0" w:color="auto"/>
            <w:bottom w:val="none" w:sz="0" w:space="0" w:color="auto"/>
            <w:right w:val="none" w:sz="0" w:space="0" w:color="auto"/>
          </w:divBdr>
        </w:div>
        <w:div w:id="508836352">
          <w:marLeft w:val="480"/>
          <w:marRight w:val="0"/>
          <w:marTop w:val="0"/>
          <w:marBottom w:val="0"/>
          <w:divBdr>
            <w:top w:val="none" w:sz="0" w:space="0" w:color="auto"/>
            <w:left w:val="none" w:sz="0" w:space="0" w:color="auto"/>
            <w:bottom w:val="none" w:sz="0" w:space="0" w:color="auto"/>
            <w:right w:val="none" w:sz="0" w:space="0" w:color="auto"/>
          </w:divBdr>
        </w:div>
        <w:div w:id="620233341">
          <w:marLeft w:val="480"/>
          <w:marRight w:val="0"/>
          <w:marTop w:val="0"/>
          <w:marBottom w:val="0"/>
          <w:divBdr>
            <w:top w:val="none" w:sz="0" w:space="0" w:color="auto"/>
            <w:left w:val="none" w:sz="0" w:space="0" w:color="auto"/>
            <w:bottom w:val="none" w:sz="0" w:space="0" w:color="auto"/>
            <w:right w:val="none" w:sz="0" w:space="0" w:color="auto"/>
          </w:divBdr>
        </w:div>
      </w:divsChild>
    </w:div>
    <w:div w:id="1919746545">
      <w:bodyDiv w:val="1"/>
      <w:marLeft w:val="0"/>
      <w:marRight w:val="0"/>
      <w:marTop w:val="0"/>
      <w:marBottom w:val="0"/>
      <w:divBdr>
        <w:top w:val="none" w:sz="0" w:space="0" w:color="auto"/>
        <w:left w:val="none" w:sz="0" w:space="0" w:color="auto"/>
        <w:bottom w:val="none" w:sz="0" w:space="0" w:color="auto"/>
        <w:right w:val="none" w:sz="0" w:space="0" w:color="auto"/>
      </w:divBdr>
    </w:div>
    <w:div w:id="1919753742">
      <w:bodyDiv w:val="1"/>
      <w:marLeft w:val="0"/>
      <w:marRight w:val="0"/>
      <w:marTop w:val="0"/>
      <w:marBottom w:val="0"/>
      <w:divBdr>
        <w:top w:val="none" w:sz="0" w:space="0" w:color="auto"/>
        <w:left w:val="none" w:sz="0" w:space="0" w:color="auto"/>
        <w:bottom w:val="none" w:sz="0" w:space="0" w:color="auto"/>
        <w:right w:val="none" w:sz="0" w:space="0" w:color="auto"/>
      </w:divBdr>
    </w:div>
    <w:div w:id="1920165169">
      <w:bodyDiv w:val="1"/>
      <w:marLeft w:val="0"/>
      <w:marRight w:val="0"/>
      <w:marTop w:val="0"/>
      <w:marBottom w:val="0"/>
      <w:divBdr>
        <w:top w:val="none" w:sz="0" w:space="0" w:color="auto"/>
        <w:left w:val="none" w:sz="0" w:space="0" w:color="auto"/>
        <w:bottom w:val="none" w:sz="0" w:space="0" w:color="auto"/>
        <w:right w:val="none" w:sz="0" w:space="0" w:color="auto"/>
      </w:divBdr>
      <w:divsChild>
        <w:div w:id="1918786408">
          <w:marLeft w:val="480"/>
          <w:marRight w:val="0"/>
          <w:marTop w:val="0"/>
          <w:marBottom w:val="0"/>
          <w:divBdr>
            <w:top w:val="none" w:sz="0" w:space="0" w:color="auto"/>
            <w:left w:val="none" w:sz="0" w:space="0" w:color="auto"/>
            <w:bottom w:val="none" w:sz="0" w:space="0" w:color="auto"/>
            <w:right w:val="none" w:sz="0" w:space="0" w:color="auto"/>
          </w:divBdr>
        </w:div>
        <w:div w:id="1069501127">
          <w:marLeft w:val="480"/>
          <w:marRight w:val="0"/>
          <w:marTop w:val="0"/>
          <w:marBottom w:val="0"/>
          <w:divBdr>
            <w:top w:val="none" w:sz="0" w:space="0" w:color="auto"/>
            <w:left w:val="none" w:sz="0" w:space="0" w:color="auto"/>
            <w:bottom w:val="none" w:sz="0" w:space="0" w:color="auto"/>
            <w:right w:val="none" w:sz="0" w:space="0" w:color="auto"/>
          </w:divBdr>
        </w:div>
        <w:div w:id="1199126166">
          <w:marLeft w:val="480"/>
          <w:marRight w:val="0"/>
          <w:marTop w:val="0"/>
          <w:marBottom w:val="0"/>
          <w:divBdr>
            <w:top w:val="none" w:sz="0" w:space="0" w:color="auto"/>
            <w:left w:val="none" w:sz="0" w:space="0" w:color="auto"/>
            <w:bottom w:val="none" w:sz="0" w:space="0" w:color="auto"/>
            <w:right w:val="none" w:sz="0" w:space="0" w:color="auto"/>
          </w:divBdr>
        </w:div>
        <w:div w:id="1120758673">
          <w:marLeft w:val="480"/>
          <w:marRight w:val="0"/>
          <w:marTop w:val="0"/>
          <w:marBottom w:val="0"/>
          <w:divBdr>
            <w:top w:val="none" w:sz="0" w:space="0" w:color="auto"/>
            <w:left w:val="none" w:sz="0" w:space="0" w:color="auto"/>
            <w:bottom w:val="none" w:sz="0" w:space="0" w:color="auto"/>
            <w:right w:val="none" w:sz="0" w:space="0" w:color="auto"/>
          </w:divBdr>
        </w:div>
        <w:div w:id="1060593156">
          <w:marLeft w:val="480"/>
          <w:marRight w:val="0"/>
          <w:marTop w:val="0"/>
          <w:marBottom w:val="0"/>
          <w:divBdr>
            <w:top w:val="none" w:sz="0" w:space="0" w:color="auto"/>
            <w:left w:val="none" w:sz="0" w:space="0" w:color="auto"/>
            <w:bottom w:val="none" w:sz="0" w:space="0" w:color="auto"/>
            <w:right w:val="none" w:sz="0" w:space="0" w:color="auto"/>
          </w:divBdr>
        </w:div>
        <w:div w:id="1702895445">
          <w:marLeft w:val="480"/>
          <w:marRight w:val="0"/>
          <w:marTop w:val="0"/>
          <w:marBottom w:val="0"/>
          <w:divBdr>
            <w:top w:val="none" w:sz="0" w:space="0" w:color="auto"/>
            <w:left w:val="none" w:sz="0" w:space="0" w:color="auto"/>
            <w:bottom w:val="none" w:sz="0" w:space="0" w:color="auto"/>
            <w:right w:val="none" w:sz="0" w:space="0" w:color="auto"/>
          </w:divBdr>
        </w:div>
        <w:div w:id="391464995">
          <w:marLeft w:val="480"/>
          <w:marRight w:val="0"/>
          <w:marTop w:val="0"/>
          <w:marBottom w:val="0"/>
          <w:divBdr>
            <w:top w:val="none" w:sz="0" w:space="0" w:color="auto"/>
            <w:left w:val="none" w:sz="0" w:space="0" w:color="auto"/>
            <w:bottom w:val="none" w:sz="0" w:space="0" w:color="auto"/>
            <w:right w:val="none" w:sz="0" w:space="0" w:color="auto"/>
          </w:divBdr>
        </w:div>
        <w:div w:id="1968195802">
          <w:marLeft w:val="480"/>
          <w:marRight w:val="0"/>
          <w:marTop w:val="0"/>
          <w:marBottom w:val="0"/>
          <w:divBdr>
            <w:top w:val="none" w:sz="0" w:space="0" w:color="auto"/>
            <w:left w:val="none" w:sz="0" w:space="0" w:color="auto"/>
            <w:bottom w:val="none" w:sz="0" w:space="0" w:color="auto"/>
            <w:right w:val="none" w:sz="0" w:space="0" w:color="auto"/>
          </w:divBdr>
        </w:div>
        <w:div w:id="1890220336">
          <w:marLeft w:val="480"/>
          <w:marRight w:val="0"/>
          <w:marTop w:val="0"/>
          <w:marBottom w:val="0"/>
          <w:divBdr>
            <w:top w:val="none" w:sz="0" w:space="0" w:color="auto"/>
            <w:left w:val="none" w:sz="0" w:space="0" w:color="auto"/>
            <w:bottom w:val="none" w:sz="0" w:space="0" w:color="auto"/>
            <w:right w:val="none" w:sz="0" w:space="0" w:color="auto"/>
          </w:divBdr>
        </w:div>
        <w:div w:id="1494564391">
          <w:marLeft w:val="480"/>
          <w:marRight w:val="0"/>
          <w:marTop w:val="0"/>
          <w:marBottom w:val="0"/>
          <w:divBdr>
            <w:top w:val="none" w:sz="0" w:space="0" w:color="auto"/>
            <w:left w:val="none" w:sz="0" w:space="0" w:color="auto"/>
            <w:bottom w:val="none" w:sz="0" w:space="0" w:color="auto"/>
            <w:right w:val="none" w:sz="0" w:space="0" w:color="auto"/>
          </w:divBdr>
        </w:div>
        <w:div w:id="66802364">
          <w:marLeft w:val="480"/>
          <w:marRight w:val="0"/>
          <w:marTop w:val="0"/>
          <w:marBottom w:val="0"/>
          <w:divBdr>
            <w:top w:val="none" w:sz="0" w:space="0" w:color="auto"/>
            <w:left w:val="none" w:sz="0" w:space="0" w:color="auto"/>
            <w:bottom w:val="none" w:sz="0" w:space="0" w:color="auto"/>
            <w:right w:val="none" w:sz="0" w:space="0" w:color="auto"/>
          </w:divBdr>
        </w:div>
        <w:div w:id="267397398">
          <w:marLeft w:val="480"/>
          <w:marRight w:val="0"/>
          <w:marTop w:val="0"/>
          <w:marBottom w:val="0"/>
          <w:divBdr>
            <w:top w:val="none" w:sz="0" w:space="0" w:color="auto"/>
            <w:left w:val="none" w:sz="0" w:space="0" w:color="auto"/>
            <w:bottom w:val="none" w:sz="0" w:space="0" w:color="auto"/>
            <w:right w:val="none" w:sz="0" w:space="0" w:color="auto"/>
          </w:divBdr>
        </w:div>
        <w:div w:id="927882470">
          <w:marLeft w:val="480"/>
          <w:marRight w:val="0"/>
          <w:marTop w:val="0"/>
          <w:marBottom w:val="0"/>
          <w:divBdr>
            <w:top w:val="none" w:sz="0" w:space="0" w:color="auto"/>
            <w:left w:val="none" w:sz="0" w:space="0" w:color="auto"/>
            <w:bottom w:val="none" w:sz="0" w:space="0" w:color="auto"/>
            <w:right w:val="none" w:sz="0" w:space="0" w:color="auto"/>
          </w:divBdr>
        </w:div>
        <w:div w:id="2146005327">
          <w:marLeft w:val="480"/>
          <w:marRight w:val="0"/>
          <w:marTop w:val="0"/>
          <w:marBottom w:val="0"/>
          <w:divBdr>
            <w:top w:val="none" w:sz="0" w:space="0" w:color="auto"/>
            <w:left w:val="none" w:sz="0" w:space="0" w:color="auto"/>
            <w:bottom w:val="none" w:sz="0" w:space="0" w:color="auto"/>
            <w:right w:val="none" w:sz="0" w:space="0" w:color="auto"/>
          </w:divBdr>
        </w:div>
        <w:div w:id="454255128">
          <w:marLeft w:val="480"/>
          <w:marRight w:val="0"/>
          <w:marTop w:val="0"/>
          <w:marBottom w:val="0"/>
          <w:divBdr>
            <w:top w:val="none" w:sz="0" w:space="0" w:color="auto"/>
            <w:left w:val="none" w:sz="0" w:space="0" w:color="auto"/>
            <w:bottom w:val="none" w:sz="0" w:space="0" w:color="auto"/>
            <w:right w:val="none" w:sz="0" w:space="0" w:color="auto"/>
          </w:divBdr>
        </w:div>
        <w:div w:id="1639411197">
          <w:marLeft w:val="480"/>
          <w:marRight w:val="0"/>
          <w:marTop w:val="0"/>
          <w:marBottom w:val="0"/>
          <w:divBdr>
            <w:top w:val="none" w:sz="0" w:space="0" w:color="auto"/>
            <w:left w:val="none" w:sz="0" w:space="0" w:color="auto"/>
            <w:bottom w:val="none" w:sz="0" w:space="0" w:color="auto"/>
            <w:right w:val="none" w:sz="0" w:space="0" w:color="auto"/>
          </w:divBdr>
        </w:div>
        <w:div w:id="786194569">
          <w:marLeft w:val="480"/>
          <w:marRight w:val="0"/>
          <w:marTop w:val="0"/>
          <w:marBottom w:val="0"/>
          <w:divBdr>
            <w:top w:val="none" w:sz="0" w:space="0" w:color="auto"/>
            <w:left w:val="none" w:sz="0" w:space="0" w:color="auto"/>
            <w:bottom w:val="none" w:sz="0" w:space="0" w:color="auto"/>
            <w:right w:val="none" w:sz="0" w:space="0" w:color="auto"/>
          </w:divBdr>
        </w:div>
        <w:div w:id="222372488">
          <w:marLeft w:val="480"/>
          <w:marRight w:val="0"/>
          <w:marTop w:val="0"/>
          <w:marBottom w:val="0"/>
          <w:divBdr>
            <w:top w:val="none" w:sz="0" w:space="0" w:color="auto"/>
            <w:left w:val="none" w:sz="0" w:space="0" w:color="auto"/>
            <w:bottom w:val="none" w:sz="0" w:space="0" w:color="auto"/>
            <w:right w:val="none" w:sz="0" w:space="0" w:color="auto"/>
          </w:divBdr>
        </w:div>
        <w:div w:id="1351030596">
          <w:marLeft w:val="480"/>
          <w:marRight w:val="0"/>
          <w:marTop w:val="0"/>
          <w:marBottom w:val="0"/>
          <w:divBdr>
            <w:top w:val="none" w:sz="0" w:space="0" w:color="auto"/>
            <w:left w:val="none" w:sz="0" w:space="0" w:color="auto"/>
            <w:bottom w:val="none" w:sz="0" w:space="0" w:color="auto"/>
            <w:right w:val="none" w:sz="0" w:space="0" w:color="auto"/>
          </w:divBdr>
        </w:div>
        <w:div w:id="223150505">
          <w:marLeft w:val="480"/>
          <w:marRight w:val="0"/>
          <w:marTop w:val="0"/>
          <w:marBottom w:val="0"/>
          <w:divBdr>
            <w:top w:val="none" w:sz="0" w:space="0" w:color="auto"/>
            <w:left w:val="none" w:sz="0" w:space="0" w:color="auto"/>
            <w:bottom w:val="none" w:sz="0" w:space="0" w:color="auto"/>
            <w:right w:val="none" w:sz="0" w:space="0" w:color="auto"/>
          </w:divBdr>
        </w:div>
        <w:div w:id="763838591">
          <w:marLeft w:val="480"/>
          <w:marRight w:val="0"/>
          <w:marTop w:val="0"/>
          <w:marBottom w:val="0"/>
          <w:divBdr>
            <w:top w:val="none" w:sz="0" w:space="0" w:color="auto"/>
            <w:left w:val="none" w:sz="0" w:space="0" w:color="auto"/>
            <w:bottom w:val="none" w:sz="0" w:space="0" w:color="auto"/>
            <w:right w:val="none" w:sz="0" w:space="0" w:color="auto"/>
          </w:divBdr>
        </w:div>
        <w:div w:id="1408578532">
          <w:marLeft w:val="480"/>
          <w:marRight w:val="0"/>
          <w:marTop w:val="0"/>
          <w:marBottom w:val="0"/>
          <w:divBdr>
            <w:top w:val="none" w:sz="0" w:space="0" w:color="auto"/>
            <w:left w:val="none" w:sz="0" w:space="0" w:color="auto"/>
            <w:bottom w:val="none" w:sz="0" w:space="0" w:color="auto"/>
            <w:right w:val="none" w:sz="0" w:space="0" w:color="auto"/>
          </w:divBdr>
        </w:div>
        <w:div w:id="1327635924">
          <w:marLeft w:val="480"/>
          <w:marRight w:val="0"/>
          <w:marTop w:val="0"/>
          <w:marBottom w:val="0"/>
          <w:divBdr>
            <w:top w:val="none" w:sz="0" w:space="0" w:color="auto"/>
            <w:left w:val="none" w:sz="0" w:space="0" w:color="auto"/>
            <w:bottom w:val="none" w:sz="0" w:space="0" w:color="auto"/>
            <w:right w:val="none" w:sz="0" w:space="0" w:color="auto"/>
          </w:divBdr>
        </w:div>
        <w:div w:id="1904177617">
          <w:marLeft w:val="480"/>
          <w:marRight w:val="0"/>
          <w:marTop w:val="0"/>
          <w:marBottom w:val="0"/>
          <w:divBdr>
            <w:top w:val="none" w:sz="0" w:space="0" w:color="auto"/>
            <w:left w:val="none" w:sz="0" w:space="0" w:color="auto"/>
            <w:bottom w:val="none" w:sz="0" w:space="0" w:color="auto"/>
            <w:right w:val="none" w:sz="0" w:space="0" w:color="auto"/>
          </w:divBdr>
        </w:div>
        <w:div w:id="357313435">
          <w:marLeft w:val="480"/>
          <w:marRight w:val="0"/>
          <w:marTop w:val="0"/>
          <w:marBottom w:val="0"/>
          <w:divBdr>
            <w:top w:val="none" w:sz="0" w:space="0" w:color="auto"/>
            <w:left w:val="none" w:sz="0" w:space="0" w:color="auto"/>
            <w:bottom w:val="none" w:sz="0" w:space="0" w:color="auto"/>
            <w:right w:val="none" w:sz="0" w:space="0" w:color="auto"/>
          </w:divBdr>
        </w:div>
        <w:div w:id="1929269748">
          <w:marLeft w:val="480"/>
          <w:marRight w:val="0"/>
          <w:marTop w:val="0"/>
          <w:marBottom w:val="0"/>
          <w:divBdr>
            <w:top w:val="none" w:sz="0" w:space="0" w:color="auto"/>
            <w:left w:val="none" w:sz="0" w:space="0" w:color="auto"/>
            <w:bottom w:val="none" w:sz="0" w:space="0" w:color="auto"/>
            <w:right w:val="none" w:sz="0" w:space="0" w:color="auto"/>
          </w:divBdr>
        </w:div>
        <w:div w:id="805782354">
          <w:marLeft w:val="480"/>
          <w:marRight w:val="0"/>
          <w:marTop w:val="0"/>
          <w:marBottom w:val="0"/>
          <w:divBdr>
            <w:top w:val="none" w:sz="0" w:space="0" w:color="auto"/>
            <w:left w:val="none" w:sz="0" w:space="0" w:color="auto"/>
            <w:bottom w:val="none" w:sz="0" w:space="0" w:color="auto"/>
            <w:right w:val="none" w:sz="0" w:space="0" w:color="auto"/>
          </w:divBdr>
        </w:div>
        <w:div w:id="874928342">
          <w:marLeft w:val="480"/>
          <w:marRight w:val="0"/>
          <w:marTop w:val="0"/>
          <w:marBottom w:val="0"/>
          <w:divBdr>
            <w:top w:val="none" w:sz="0" w:space="0" w:color="auto"/>
            <w:left w:val="none" w:sz="0" w:space="0" w:color="auto"/>
            <w:bottom w:val="none" w:sz="0" w:space="0" w:color="auto"/>
            <w:right w:val="none" w:sz="0" w:space="0" w:color="auto"/>
          </w:divBdr>
        </w:div>
        <w:div w:id="809596202">
          <w:marLeft w:val="480"/>
          <w:marRight w:val="0"/>
          <w:marTop w:val="0"/>
          <w:marBottom w:val="0"/>
          <w:divBdr>
            <w:top w:val="none" w:sz="0" w:space="0" w:color="auto"/>
            <w:left w:val="none" w:sz="0" w:space="0" w:color="auto"/>
            <w:bottom w:val="none" w:sz="0" w:space="0" w:color="auto"/>
            <w:right w:val="none" w:sz="0" w:space="0" w:color="auto"/>
          </w:divBdr>
        </w:div>
      </w:divsChild>
    </w:div>
    <w:div w:id="1920287927">
      <w:bodyDiv w:val="1"/>
      <w:marLeft w:val="0"/>
      <w:marRight w:val="0"/>
      <w:marTop w:val="0"/>
      <w:marBottom w:val="0"/>
      <w:divBdr>
        <w:top w:val="none" w:sz="0" w:space="0" w:color="auto"/>
        <w:left w:val="none" w:sz="0" w:space="0" w:color="auto"/>
        <w:bottom w:val="none" w:sz="0" w:space="0" w:color="auto"/>
        <w:right w:val="none" w:sz="0" w:space="0" w:color="auto"/>
      </w:divBdr>
    </w:div>
    <w:div w:id="1921983487">
      <w:bodyDiv w:val="1"/>
      <w:marLeft w:val="0"/>
      <w:marRight w:val="0"/>
      <w:marTop w:val="0"/>
      <w:marBottom w:val="0"/>
      <w:divBdr>
        <w:top w:val="none" w:sz="0" w:space="0" w:color="auto"/>
        <w:left w:val="none" w:sz="0" w:space="0" w:color="auto"/>
        <w:bottom w:val="none" w:sz="0" w:space="0" w:color="auto"/>
        <w:right w:val="none" w:sz="0" w:space="0" w:color="auto"/>
      </w:divBdr>
    </w:div>
    <w:div w:id="1926841335">
      <w:bodyDiv w:val="1"/>
      <w:marLeft w:val="0"/>
      <w:marRight w:val="0"/>
      <w:marTop w:val="0"/>
      <w:marBottom w:val="0"/>
      <w:divBdr>
        <w:top w:val="none" w:sz="0" w:space="0" w:color="auto"/>
        <w:left w:val="none" w:sz="0" w:space="0" w:color="auto"/>
        <w:bottom w:val="none" w:sz="0" w:space="0" w:color="auto"/>
        <w:right w:val="none" w:sz="0" w:space="0" w:color="auto"/>
      </w:divBdr>
    </w:div>
    <w:div w:id="1927768309">
      <w:bodyDiv w:val="1"/>
      <w:marLeft w:val="0"/>
      <w:marRight w:val="0"/>
      <w:marTop w:val="0"/>
      <w:marBottom w:val="0"/>
      <w:divBdr>
        <w:top w:val="none" w:sz="0" w:space="0" w:color="auto"/>
        <w:left w:val="none" w:sz="0" w:space="0" w:color="auto"/>
        <w:bottom w:val="none" w:sz="0" w:space="0" w:color="auto"/>
        <w:right w:val="none" w:sz="0" w:space="0" w:color="auto"/>
      </w:divBdr>
    </w:div>
    <w:div w:id="1929576589">
      <w:bodyDiv w:val="1"/>
      <w:marLeft w:val="0"/>
      <w:marRight w:val="0"/>
      <w:marTop w:val="0"/>
      <w:marBottom w:val="0"/>
      <w:divBdr>
        <w:top w:val="none" w:sz="0" w:space="0" w:color="auto"/>
        <w:left w:val="none" w:sz="0" w:space="0" w:color="auto"/>
        <w:bottom w:val="none" w:sz="0" w:space="0" w:color="auto"/>
        <w:right w:val="none" w:sz="0" w:space="0" w:color="auto"/>
      </w:divBdr>
    </w:div>
    <w:div w:id="1940139979">
      <w:bodyDiv w:val="1"/>
      <w:marLeft w:val="0"/>
      <w:marRight w:val="0"/>
      <w:marTop w:val="0"/>
      <w:marBottom w:val="0"/>
      <w:divBdr>
        <w:top w:val="none" w:sz="0" w:space="0" w:color="auto"/>
        <w:left w:val="none" w:sz="0" w:space="0" w:color="auto"/>
        <w:bottom w:val="none" w:sz="0" w:space="0" w:color="auto"/>
        <w:right w:val="none" w:sz="0" w:space="0" w:color="auto"/>
      </w:divBdr>
    </w:div>
    <w:div w:id="1943799878">
      <w:bodyDiv w:val="1"/>
      <w:marLeft w:val="0"/>
      <w:marRight w:val="0"/>
      <w:marTop w:val="0"/>
      <w:marBottom w:val="0"/>
      <w:divBdr>
        <w:top w:val="none" w:sz="0" w:space="0" w:color="auto"/>
        <w:left w:val="none" w:sz="0" w:space="0" w:color="auto"/>
        <w:bottom w:val="none" w:sz="0" w:space="0" w:color="auto"/>
        <w:right w:val="none" w:sz="0" w:space="0" w:color="auto"/>
      </w:divBdr>
    </w:div>
    <w:div w:id="1954091849">
      <w:bodyDiv w:val="1"/>
      <w:marLeft w:val="0"/>
      <w:marRight w:val="0"/>
      <w:marTop w:val="0"/>
      <w:marBottom w:val="0"/>
      <w:divBdr>
        <w:top w:val="none" w:sz="0" w:space="0" w:color="auto"/>
        <w:left w:val="none" w:sz="0" w:space="0" w:color="auto"/>
        <w:bottom w:val="none" w:sz="0" w:space="0" w:color="auto"/>
        <w:right w:val="none" w:sz="0" w:space="0" w:color="auto"/>
      </w:divBdr>
    </w:div>
    <w:div w:id="1956251416">
      <w:bodyDiv w:val="1"/>
      <w:marLeft w:val="0"/>
      <w:marRight w:val="0"/>
      <w:marTop w:val="0"/>
      <w:marBottom w:val="0"/>
      <w:divBdr>
        <w:top w:val="none" w:sz="0" w:space="0" w:color="auto"/>
        <w:left w:val="none" w:sz="0" w:space="0" w:color="auto"/>
        <w:bottom w:val="none" w:sz="0" w:space="0" w:color="auto"/>
        <w:right w:val="none" w:sz="0" w:space="0" w:color="auto"/>
      </w:divBdr>
    </w:div>
    <w:div w:id="1956447918">
      <w:bodyDiv w:val="1"/>
      <w:marLeft w:val="0"/>
      <w:marRight w:val="0"/>
      <w:marTop w:val="0"/>
      <w:marBottom w:val="0"/>
      <w:divBdr>
        <w:top w:val="none" w:sz="0" w:space="0" w:color="auto"/>
        <w:left w:val="none" w:sz="0" w:space="0" w:color="auto"/>
        <w:bottom w:val="none" w:sz="0" w:space="0" w:color="auto"/>
        <w:right w:val="none" w:sz="0" w:space="0" w:color="auto"/>
      </w:divBdr>
    </w:div>
    <w:div w:id="1980839580">
      <w:bodyDiv w:val="1"/>
      <w:marLeft w:val="0"/>
      <w:marRight w:val="0"/>
      <w:marTop w:val="0"/>
      <w:marBottom w:val="0"/>
      <w:divBdr>
        <w:top w:val="none" w:sz="0" w:space="0" w:color="auto"/>
        <w:left w:val="none" w:sz="0" w:space="0" w:color="auto"/>
        <w:bottom w:val="none" w:sz="0" w:space="0" w:color="auto"/>
        <w:right w:val="none" w:sz="0" w:space="0" w:color="auto"/>
      </w:divBdr>
    </w:div>
    <w:div w:id="1981373817">
      <w:bodyDiv w:val="1"/>
      <w:marLeft w:val="0"/>
      <w:marRight w:val="0"/>
      <w:marTop w:val="0"/>
      <w:marBottom w:val="0"/>
      <w:divBdr>
        <w:top w:val="none" w:sz="0" w:space="0" w:color="auto"/>
        <w:left w:val="none" w:sz="0" w:space="0" w:color="auto"/>
        <w:bottom w:val="none" w:sz="0" w:space="0" w:color="auto"/>
        <w:right w:val="none" w:sz="0" w:space="0" w:color="auto"/>
      </w:divBdr>
    </w:div>
    <w:div w:id="1984581511">
      <w:bodyDiv w:val="1"/>
      <w:marLeft w:val="0"/>
      <w:marRight w:val="0"/>
      <w:marTop w:val="0"/>
      <w:marBottom w:val="0"/>
      <w:divBdr>
        <w:top w:val="none" w:sz="0" w:space="0" w:color="auto"/>
        <w:left w:val="none" w:sz="0" w:space="0" w:color="auto"/>
        <w:bottom w:val="none" w:sz="0" w:space="0" w:color="auto"/>
        <w:right w:val="none" w:sz="0" w:space="0" w:color="auto"/>
      </w:divBdr>
    </w:div>
    <w:div w:id="1988897255">
      <w:bodyDiv w:val="1"/>
      <w:marLeft w:val="0"/>
      <w:marRight w:val="0"/>
      <w:marTop w:val="0"/>
      <w:marBottom w:val="0"/>
      <w:divBdr>
        <w:top w:val="none" w:sz="0" w:space="0" w:color="auto"/>
        <w:left w:val="none" w:sz="0" w:space="0" w:color="auto"/>
        <w:bottom w:val="none" w:sz="0" w:space="0" w:color="auto"/>
        <w:right w:val="none" w:sz="0" w:space="0" w:color="auto"/>
      </w:divBdr>
    </w:div>
    <w:div w:id="1991009868">
      <w:bodyDiv w:val="1"/>
      <w:marLeft w:val="0"/>
      <w:marRight w:val="0"/>
      <w:marTop w:val="0"/>
      <w:marBottom w:val="0"/>
      <w:divBdr>
        <w:top w:val="none" w:sz="0" w:space="0" w:color="auto"/>
        <w:left w:val="none" w:sz="0" w:space="0" w:color="auto"/>
        <w:bottom w:val="none" w:sz="0" w:space="0" w:color="auto"/>
        <w:right w:val="none" w:sz="0" w:space="0" w:color="auto"/>
      </w:divBdr>
    </w:div>
    <w:div w:id="1994333209">
      <w:bodyDiv w:val="1"/>
      <w:marLeft w:val="0"/>
      <w:marRight w:val="0"/>
      <w:marTop w:val="0"/>
      <w:marBottom w:val="0"/>
      <w:divBdr>
        <w:top w:val="none" w:sz="0" w:space="0" w:color="auto"/>
        <w:left w:val="none" w:sz="0" w:space="0" w:color="auto"/>
        <w:bottom w:val="none" w:sz="0" w:space="0" w:color="auto"/>
        <w:right w:val="none" w:sz="0" w:space="0" w:color="auto"/>
      </w:divBdr>
    </w:div>
    <w:div w:id="1996957123">
      <w:bodyDiv w:val="1"/>
      <w:marLeft w:val="0"/>
      <w:marRight w:val="0"/>
      <w:marTop w:val="0"/>
      <w:marBottom w:val="0"/>
      <w:divBdr>
        <w:top w:val="none" w:sz="0" w:space="0" w:color="auto"/>
        <w:left w:val="none" w:sz="0" w:space="0" w:color="auto"/>
        <w:bottom w:val="none" w:sz="0" w:space="0" w:color="auto"/>
        <w:right w:val="none" w:sz="0" w:space="0" w:color="auto"/>
      </w:divBdr>
    </w:div>
    <w:div w:id="1997806849">
      <w:bodyDiv w:val="1"/>
      <w:marLeft w:val="0"/>
      <w:marRight w:val="0"/>
      <w:marTop w:val="0"/>
      <w:marBottom w:val="0"/>
      <w:divBdr>
        <w:top w:val="none" w:sz="0" w:space="0" w:color="auto"/>
        <w:left w:val="none" w:sz="0" w:space="0" w:color="auto"/>
        <w:bottom w:val="none" w:sz="0" w:space="0" w:color="auto"/>
        <w:right w:val="none" w:sz="0" w:space="0" w:color="auto"/>
      </w:divBdr>
    </w:div>
    <w:div w:id="2001227720">
      <w:bodyDiv w:val="1"/>
      <w:marLeft w:val="0"/>
      <w:marRight w:val="0"/>
      <w:marTop w:val="0"/>
      <w:marBottom w:val="0"/>
      <w:divBdr>
        <w:top w:val="none" w:sz="0" w:space="0" w:color="auto"/>
        <w:left w:val="none" w:sz="0" w:space="0" w:color="auto"/>
        <w:bottom w:val="none" w:sz="0" w:space="0" w:color="auto"/>
        <w:right w:val="none" w:sz="0" w:space="0" w:color="auto"/>
      </w:divBdr>
    </w:div>
    <w:div w:id="2006322331">
      <w:bodyDiv w:val="1"/>
      <w:marLeft w:val="0"/>
      <w:marRight w:val="0"/>
      <w:marTop w:val="0"/>
      <w:marBottom w:val="0"/>
      <w:divBdr>
        <w:top w:val="none" w:sz="0" w:space="0" w:color="auto"/>
        <w:left w:val="none" w:sz="0" w:space="0" w:color="auto"/>
        <w:bottom w:val="none" w:sz="0" w:space="0" w:color="auto"/>
        <w:right w:val="none" w:sz="0" w:space="0" w:color="auto"/>
      </w:divBdr>
    </w:div>
    <w:div w:id="2007899826">
      <w:bodyDiv w:val="1"/>
      <w:marLeft w:val="0"/>
      <w:marRight w:val="0"/>
      <w:marTop w:val="0"/>
      <w:marBottom w:val="0"/>
      <w:divBdr>
        <w:top w:val="none" w:sz="0" w:space="0" w:color="auto"/>
        <w:left w:val="none" w:sz="0" w:space="0" w:color="auto"/>
        <w:bottom w:val="none" w:sz="0" w:space="0" w:color="auto"/>
        <w:right w:val="none" w:sz="0" w:space="0" w:color="auto"/>
      </w:divBdr>
    </w:div>
    <w:div w:id="2011173770">
      <w:bodyDiv w:val="1"/>
      <w:marLeft w:val="0"/>
      <w:marRight w:val="0"/>
      <w:marTop w:val="0"/>
      <w:marBottom w:val="0"/>
      <w:divBdr>
        <w:top w:val="none" w:sz="0" w:space="0" w:color="auto"/>
        <w:left w:val="none" w:sz="0" w:space="0" w:color="auto"/>
        <w:bottom w:val="none" w:sz="0" w:space="0" w:color="auto"/>
        <w:right w:val="none" w:sz="0" w:space="0" w:color="auto"/>
      </w:divBdr>
    </w:div>
    <w:div w:id="2011445764">
      <w:bodyDiv w:val="1"/>
      <w:marLeft w:val="0"/>
      <w:marRight w:val="0"/>
      <w:marTop w:val="0"/>
      <w:marBottom w:val="0"/>
      <w:divBdr>
        <w:top w:val="none" w:sz="0" w:space="0" w:color="auto"/>
        <w:left w:val="none" w:sz="0" w:space="0" w:color="auto"/>
        <w:bottom w:val="none" w:sz="0" w:space="0" w:color="auto"/>
        <w:right w:val="none" w:sz="0" w:space="0" w:color="auto"/>
      </w:divBdr>
      <w:divsChild>
        <w:div w:id="472018549">
          <w:marLeft w:val="480"/>
          <w:marRight w:val="0"/>
          <w:marTop w:val="0"/>
          <w:marBottom w:val="0"/>
          <w:divBdr>
            <w:top w:val="none" w:sz="0" w:space="0" w:color="auto"/>
            <w:left w:val="none" w:sz="0" w:space="0" w:color="auto"/>
            <w:bottom w:val="none" w:sz="0" w:space="0" w:color="auto"/>
            <w:right w:val="none" w:sz="0" w:space="0" w:color="auto"/>
          </w:divBdr>
        </w:div>
        <w:div w:id="935022967">
          <w:marLeft w:val="480"/>
          <w:marRight w:val="0"/>
          <w:marTop w:val="0"/>
          <w:marBottom w:val="0"/>
          <w:divBdr>
            <w:top w:val="none" w:sz="0" w:space="0" w:color="auto"/>
            <w:left w:val="none" w:sz="0" w:space="0" w:color="auto"/>
            <w:bottom w:val="none" w:sz="0" w:space="0" w:color="auto"/>
            <w:right w:val="none" w:sz="0" w:space="0" w:color="auto"/>
          </w:divBdr>
        </w:div>
        <w:div w:id="1657107633">
          <w:marLeft w:val="480"/>
          <w:marRight w:val="0"/>
          <w:marTop w:val="0"/>
          <w:marBottom w:val="0"/>
          <w:divBdr>
            <w:top w:val="none" w:sz="0" w:space="0" w:color="auto"/>
            <w:left w:val="none" w:sz="0" w:space="0" w:color="auto"/>
            <w:bottom w:val="none" w:sz="0" w:space="0" w:color="auto"/>
            <w:right w:val="none" w:sz="0" w:space="0" w:color="auto"/>
          </w:divBdr>
        </w:div>
        <w:div w:id="1389765193">
          <w:marLeft w:val="480"/>
          <w:marRight w:val="0"/>
          <w:marTop w:val="0"/>
          <w:marBottom w:val="0"/>
          <w:divBdr>
            <w:top w:val="none" w:sz="0" w:space="0" w:color="auto"/>
            <w:left w:val="none" w:sz="0" w:space="0" w:color="auto"/>
            <w:bottom w:val="none" w:sz="0" w:space="0" w:color="auto"/>
            <w:right w:val="none" w:sz="0" w:space="0" w:color="auto"/>
          </w:divBdr>
        </w:div>
        <w:div w:id="1476140969">
          <w:marLeft w:val="480"/>
          <w:marRight w:val="0"/>
          <w:marTop w:val="0"/>
          <w:marBottom w:val="0"/>
          <w:divBdr>
            <w:top w:val="none" w:sz="0" w:space="0" w:color="auto"/>
            <w:left w:val="none" w:sz="0" w:space="0" w:color="auto"/>
            <w:bottom w:val="none" w:sz="0" w:space="0" w:color="auto"/>
            <w:right w:val="none" w:sz="0" w:space="0" w:color="auto"/>
          </w:divBdr>
        </w:div>
        <w:div w:id="531654343">
          <w:marLeft w:val="480"/>
          <w:marRight w:val="0"/>
          <w:marTop w:val="0"/>
          <w:marBottom w:val="0"/>
          <w:divBdr>
            <w:top w:val="none" w:sz="0" w:space="0" w:color="auto"/>
            <w:left w:val="none" w:sz="0" w:space="0" w:color="auto"/>
            <w:bottom w:val="none" w:sz="0" w:space="0" w:color="auto"/>
            <w:right w:val="none" w:sz="0" w:space="0" w:color="auto"/>
          </w:divBdr>
        </w:div>
        <w:div w:id="261301055">
          <w:marLeft w:val="480"/>
          <w:marRight w:val="0"/>
          <w:marTop w:val="0"/>
          <w:marBottom w:val="0"/>
          <w:divBdr>
            <w:top w:val="none" w:sz="0" w:space="0" w:color="auto"/>
            <w:left w:val="none" w:sz="0" w:space="0" w:color="auto"/>
            <w:bottom w:val="none" w:sz="0" w:space="0" w:color="auto"/>
            <w:right w:val="none" w:sz="0" w:space="0" w:color="auto"/>
          </w:divBdr>
        </w:div>
        <w:div w:id="1243682639">
          <w:marLeft w:val="480"/>
          <w:marRight w:val="0"/>
          <w:marTop w:val="0"/>
          <w:marBottom w:val="0"/>
          <w:divBdr>
            <w:top w:val="none" w:sz="0" w:space="0" w:color="auto"/>
            <w:left w:val="none" w:sz="0" w:space="0" w:color="auto"/>
            <w:bottom w:val="none" w:sz="0" w:space="0" w:color="auto"/>
            <w:right w:val="none" w:sz="0" w:space="0" w:color="auto"/>
          </w:divBdr>
        </w:div>
        <w:div w:id="1364016404">
          <w:marLeft w:val="480"/>
          <w:marRight w:val="0"/>
          <w:marTop w:val="0"/>
          <w:marBottom w:val="0"/>
          <w:divBdr>
            <w:top w:val="none" w:sz="0" w:space="0" w:color="auto"/>
            <w:left w:val="none" w:sz="0" w:space="0" w:color="auto"/>
            <w:bottom w:val="none" w:sz="0" w:space="0" w:color="auto"/>
            <w:right w:val="none" w:sz="0" w:space="0" w:color="auto"/>
          </w:divBdr>
        </w:div>
        <w:div w:id="818040455">
          <w:marLeft w:val="480"/>
          <w:marRight w:val="0"/>
          <w:marTop w:val="0"/>
          <w:marBottom w:val="0"/>
          <w:divBdr>
            <w:top w:val="none" w:sz="0" w:space="0" w:color="auto"/>
            <w:left w:val="none" w:sz="0" w:space="0" w:color="auto"/>
            <w:bottom w:val="none" w:sz="0" w:space="0" w:color="auto"/>
            <w:right w:val="none" w:sz="0" w:space="0" w:color="auto"/>
          </w:divBdr>
        </w:div>
        <w:div w:id="731394361">
          <w:marLeft w:val="480"/>
          <w:marRight w:val="0"/>
          <w:marTop w:val="0"/>
          <w:marBottom w:val="0"/>
          <w:divBdr>
            <w:top w:val="none" w:sz="0" w:space="0" w:color="auto"/>
            <w:left w:val="none" w:sz="0" w:space="0" w:color="auto"/>
            <w:bottom w:val="none" w:sz="0" w:space="0" w:color="auto"/>
            <w:right w:val="none" w:sz="0" w:space="0" w:color="auto"/>
          </w:divBdr>
        </w:div>
        <w:div w:id="1608541412">
          <w:marLeft w:val="480"/>
          <w:marRight w:val="0"/>
          <w:marTop w:val="0"/>
          <w:marBottom w:val="0"/>
          <w:divBdr>
            <w:top w:val="none" w:sz="0" w:space="0" w:color="auto"/>
            <w:left w:val="none" w:sz="0" w:space="0" w:color="auto"/>
            <w:bottom w:val="none" w:sz="0" w:space="0" w:color="auto"/>
            <w:right w:val="none" w:sz="0" w:space="0" w:color="auto"/>
          </w:divBdr>
        </w:div>
        <w:div w:id="784081616">
          <w:marLeft w:val="480"/>
          <w:marRight w:val="0"/>
          <w:marTop w:val="0"/>
          <w:marBottom w:val="0"/>
          <w:divBdr>
            <w:top w:val="none" w:sz="0" w:space="0" w:color="auto"/>
            <w:left w:val="none" w:sz="0" w:space="0" w:color="auto"/>
            <w:bottom w:val="none" w:sz="0" w:space="0" w:color="auto"/>
            <w:right w:val="none" w:sz="0" w:space="0" w:color="auto"/>
          </w:divBdr>
        </w:div>
        <w:div w:id="201788896">
          <w:marLeft w:val="480"/>
          <w:marRight w:val="0"/>
          <w:marTop w:val="0"/>
          <w:marBottom w:val="0"/>
          <w:divBdr>
            <w:top w:val="none" w:sz="0" w:space="0" w:color="auto"/>
            <w:left w:val="none" w:sz="0" w:space="0" w:color="auto"/>
            <w:bottom w:val="none" w:sz="0" w:space="0" w:color="auto"/>
            <w:right w:val="none" w:sz="0" w:space="0" w:color="auto"/>
          </w:divBdr>
        </w:div>
        <w:div w:id="1393116750">
          <w:marLeft w:val="480"/>
          <w:marRight w:val="0"/>
          <w:marTop w:val="0"/>
          <w:marBottom w:val="0"/>
          <w:divBdr>
            <w:top w:val="none" w:sz="0" w:space="0" w:color="auto"/>
            <w:left w:val="none" w:sz="0" w:space="0" w:color="auto"/>
            <w:bottom w:val="none" w:sz="0" w:space="0" w:color="auto"/>
            <w:right w:val="none" w:sz="0" w:space="0" w:color="auto"/>
          </w:divBdr>
        </w:div>
        <w:div w:id="827526368">
          <w:marLeft w:val="480"/>
          <w:marRight w:val="0"/>
          <w:marTop w:val="0"/>
          <w:marBottom w:val="0"/>
          <w:divBdr>
            <w:top w:val="none" w:sz="0" w:space="0" w:color="auto"/>
            <w:left w:val="none" w:sz="0" w:space="0" w:color="auto"/>
            <w:bottom w:val="none" w:sz="0" w:space="0" w:color="auto"/>
            <w:right w:val="none" w:sz="0" w:space="0" w:color="auto"/>
          </w:divBdr>
        </w:div>
        <w:div w:id="2013675709">
          <w:marLeft w:val="480"/>
          <w:marRight w:val="0"/>
          <w:marTop w:val="0"/>
          <w:marBottom w:val="0"/>
          <w:divBdr>
            <w:top w:val="none" w:sz="0" w:space="0" w:color="auto"/>
            <w:left w:val="none" w:sz="0" w:space="0" w:color="auto"/>
            <w:bottom w:val="none" w:sz="0" w:space="0" w:color="auto"/>
            <w:right w:val="none" w:sz="0" w:space="0" w:color="auto"/>
          </w:divBdr>
        </w:div>
        <w:div w:id="712000560">
          <w:marLeft w:val="480"/>
          <w:marRight w:val="0"/>
          <w:marTop w:val="0"/>
          <w:marBottom w:val="0"/>
          <w:divBdr>
            <w:top w:val="none" w:sz="0" w:space="0" w:color="auto"/>
            <w:left w:val="none" w:sz="0" w:space="0" w:color="auto"/>
            <w:bottom w:val="none" w:sz="0" w:space="0" w:color="auto"/>
            <w:right w:val="none" w:sz="0" w:space="0" w:color="auto"/>
          </w:divBdr>
        </w:div>
        <w:div w:id="2076468570">
          <w:marLeft w:val="480"/>
          <w:marRight w:val="0"/>
          <w:marTop w:val="0"/>
          <w:marBottom w:val="0"/>
          <w:divBdr>
            <w:top w:val="none" w:sz="0" w:space="0" w:color="auto"/>
            <w:left w:val="none" w:sz="0" w:space="0" w:color="auto"/>
            <w:bottom w:val="none" w:sz="0" w:space="0" w:color="auto"/>
            <w:right w:val="none" w:sz="0" w:space="0" w:color="auto"/>
          </w:divBdr>
        </w:div>
        <w:div w:id="1630554811">
          <w:marLeft w:val="480"/>
          <w:marRight w:val="0"/>
          <w:marTop w:val="0"/>
          <w:marBottom w:val="0"/>
          <w:divBdr>
            <w:top w:val="none" w:sz="0" w:space="0" w:color="auto"/>
            <w:left w:val="none" w:sz="0" w:space="0" w:color="auto"/>
            <w:bottom w:val="none" w:sz="0" w:space="0" w:color="auto"/>
            <w:right w:val="none" w:sz="0" w:space="0" w:color="auto"/>
          </w:divBdr>
        </w:div>
        <w:div w:id="1956062566">
          <w:marLeft w:val="480"/>
          <w:marRight w:val="0"/>
          <w:marTop w:val="0"/>
          <w:marBottom w:val="0"/>
          <w:divBdr>
            <w:top w:val="none" w:sz="0" w:space="0" w:color="auto"/>
            <w:left w:val="none" w:sz="0" w:space="0" w:color="auto"/>
            <w:bottom w:val="none" w:sz="0" w:space="0" w:color="auto"/>
            <w:right w:val="none" w:sz="0" w:space="0" w:color="auto"/>
          </w:divBdr>
        </w:div>
        <w:div w:id="1446535943">
          <w:marLeft w:val="480"/>
          <w:marRight w:val="0"/>
          <w:marTop w:val="0"/>
          <w:marBottom w:val="0"/>
          <w:divBdr>
            <w:top w:val="none" w:sz="0" w:space="0" w:color="auto"/>
            <w:left w:val="none" w:sz="0" w:space="0" w:color="auto"/>
            <w:bottom w:val="none" w:sz="0" w:space="0" w:color="auto"/>
            <w:right w:val="none" w:sz="0" w:space="0" w:color="auto"/>
          </w:divBdr>
        </w:div>
        <w:div w:id="520363289">
          <w:marLeft w:val="480"/>
          <w:marRight w:val="0"/>
          <w:marTop w:val="0"/>
          <w:marBottom w:val="0"/>
          <w:divBdr>
            <w:top w:val="none" w:sz="0" w:space="0" w:color="auto"/>
            <w:left w:val="none" w:sz="0" w:space="0" w:color="auto"/>
            <w:bottom w:val="none" w:sz="0" w:space="0" w:color="auto"/>
            <w:right w:val="none" w:sz="0" w:space="0" w:color="auto"/>
          </w:divBdr>
        </w:div>
        <w:div w:id="1189491117">
          <w:marLeft w:val="480"/>
          <w:marRight w:val="0"/>
          <w:marTop w:val="0"/>
          <w:marBottom w:val="0"/>
          <w:divBdr>
            <w:top w:val="none" w:sz="0" w:space="0" w:color="auto"/>
            <w:left w:val="none" w:sz="0" w:space="0" w:color="auto"/>
            <w:bottom w:val="none" w:sz="0" w:space="0" w:color="auto"/>
            <w:right w:val="none" w:sz="0" w:space="0" w:color="auto"/>
          </w:divBdr>
        </w:div>
        <w:div w:id="1037776158">
          <w:marLeft w:val="480"/>
          <w:marRight w:val="0"/>
          <w:marTop w:val="0"/>
          <w:marBottom w:val="0"/>
          <w:divBdr>
            <w:top w:val="none" w:sz="0" w:space="0" w:color="auto"/>
            <w:left w:val="none" w:sz="0" w:space="0" w:color="auto"/>
            <w:bottom w:val="none" w:sz="0" w:space="0" w:color="auto"/>
            <w:right w:val="none" w:sz="0" w:space="0" w:color="auto"/>
          </w:divBdr>
        </w:div>
        <w:div w:id="1584801690">
          <w:marLeft w:val="480"/>
          <w:marRight w:val="0"/>
          <w:marTop w:val="0"/>
          <w:marBottom w:val="0"/>
          <w:divBdr>
            <w:top w:val="none" w:sz="0" w:space="0" w:color="auto"/>
            <w:left w:val="none" w:sz="0" w:space="0" w:color="auto"/>
            <w:bottom w:val="none" w:sz="0" w:space="0" w:color="auto"/>
            <w:right w:val="none" w:sz="0" w:space="0" w:color="auto"/>
          </w:divBdr>
        </w:div>
        <w:div w:id="1148090093">
          <w:marLeft w:val="480"/>
          <w:marRight w:val="0"/>
          <w:marTop w:val="0"/>
          <w:marBottom w:val="0"/>
          <w:divBdr>
            <w:top w:val="none" w:sz="0" w:space="0" w:color="auto"/>
            <w:left w:val="none" w:sz="0" w:space="0" w:color="auto"/>
            <w:bottom w:val="none" w:sz="0" w:space="0" w:color="auto"/>
            <w:right w:val="none" w:sz="0" w:space="0" w:color="auto"/>
          </w:divBdr>
        </w:div>
        <w:div w:id="342972833">
          <w:marLeft w:val="480"/>
          <w:marRight w:val="0"/>
          <w:marTop w:val="0"/>
          <w:marBottom w:val="0"/>
          <w:divBdr>
            <w:top w:val="none" w:sz="0" w:space="0" w:color="auto"/>
            <w:left w:val="none" w:sz="0" w:space="0" w:color="auto"/>
            <w:bottom w:val="none" w:sz="0" w:space="0" w:color="auto"/>
            <w:right w:val="none" w:sz="0" w:space="0" w:color="auto"/>
          </w:divBdr>
        </w:div>
        <w:div w:id="589235534">
          <w:marLeft w:val="480"/>
          <w:marRight w:val="0"/>
          <w:marTop w:val="0"/>
          <w:marBottom w:val="0"/>
          <w:divBdr>
            <w:top w:val="none" w:sz="0" w:space="0" w:color="auto"/>
            <w:left w:val="none" w:sz="0" w:space="0" w:color="auto"/>
            <w:bottom w:val="none" w:sz="0" w:space="0" w:color="auto"/>
            <w:right w:val="none" w:sz="0" w:space="0" w:color="auto"/>
          </w:divBdr>
        </w:div>
      </w:divsChild>
    </w:div>
    <w:div w:id="2011785061">
      <w:bodyDiv w:val="1"/>
      <w:marLeft w:val="0"/>
      <w:marRight w:val="0"/>
      <w:marTop w:val="0"/>
      <w:marBottom w:val="0"/>
      <w:divBdr>
        <w:top w:val="none" w:sz="0" w:space="0" w:color="auto"/>
        <w:left w:val="none" w:sz="0" w:space="0" w:color="auto"/>
        <w:bottom w:val="none" w:sz="0" w:space="0" w:color="auto"/>
        <w:right w:val="none" w:sz="0" w:space="0" w:color="auto"/>
      </w:divBdr>
    </w:div>
    <w:div w:id="2018800413">
      <w:bodyDiv w:val="1"/>
      <w:marLeft w:val="0"/>
      <w:marRight w:val="0"/>
      <w:marTop w:val="0"/>
      <w:marBottom w:val="0"/>
      <w:divBdr>
        <w:top w:val="none" w:sz="0" w:space="0" w:color="auto"/>
        <w:left w:val="none" w:sz="0" w:space="0" w:color="auto"/>
        <w:bottom w:val="none" w:sz="0" w:space="0" w:color="auto"/>
        <w:right w:val="none" w:sz="0" w:space="0" w:color="auto"/>
      </w:divBdr>
    </w:div>
    <w:div w:id="2019429308">
      <w:bodyDiv w:val="1"/>
      <w:marLeft w:val="0"/>
      <w:marRight w:val="0"/>
      <w:marTop w:val="0"/>
      <w:marBottom w:val="0"/>
      <w:divBdr>
        <w:top w:val="none" w:sz="0" w:space="0" w:color="auto"/>
        <w:left w:val="none" w:sz="0" w:space="0" w:color="auto"/>
        <w:bottom w:val="none" w:sz="0" w:space="0" w:color="auto"/>
        <w:right w:val="none" w:sz="0" w:space="0" w:color="auto"/>
      </w:divBdr>
    </w:div>
    <w:div w:id="2020306164">
      <w:bodyDiv w:val="1"/>
      <w:marLeft w:val="0"/>
      <w:marRight w:val="0"/>
      <w:marTop w:val="0"/>
      <w:marBottom w:val="0"/>
      <w:divBdr>
        <w:top w:val="none" w:sz="0" w:space="0" w:color="auto"/>
        <w:left w:val="none" w:sz="0" w:space="0" w:color="auto"/>
        <w:bottom w:val="none" w:sz="0" w:space="0" w:color="auto"/>
        <w:right w:val="none" w:sz="0" w:space="0" w:color="auto"/>
      </w:divBdr>
    </w:div>
    <w:div w:id="2022852269">
      <w:bodyDiv w:val="1"/>
      <w:marLeft w:val="0"/>
      <w:marRight w:val="0"/>
      <w:marTop w:val="0"/>
      <w:marBottom w:val="0"/>
      <w:divBdr>
        <w:top w:val="none" w:sz="0" w:space="0" w:color="auto"/>
        <w:left w:val="none" w:sz="0" w:space="0" w:color="auto"/>
        <w:bottom w:val="none" w:sz="0" w:space="0" w:color="auto"/>
        <w:right w:val="none" w:sz="0" w:space="0" w:color="auto"/>
      </w:divBdr>
    </w:div>
    <w:div w:id="2031488439">
      <w:bodyDiv w:val="1"/>
      <w:marLeft w:val="0"/>
      <w:marRight w:val="0"/>
      <w:marTop w:val="0"/>
      <w:marBottom w:val="0"/>
      <w:divBdr>
        <w:top w:val="none" w:sz="0" w:space="0" w:color="auto"/>
        <w:left w:val="none" w:sz="0" w:space="0" w:color="auto"/>
        <w:bottom w:val="none" w:sz="0" w:space="0" w:color="auto"/>
        <w:right w:val="none" w:sz="0" w:space="0" w:color="auto"/>
      </w:divBdr>
    </w:div>
    <w:div w:id="2038656448">
      <w:bodyDiv w:val="1"/>
      <w:marLeft w:val="0"/>
      <w:marRight w:val="0"/>
      <w:marTop w:val="0"/>
      <w:marBottom w:val="0"/>
      <w:divBdr>
        <w:top w:val="none" w:sz="0" w:space="0" w:color="auto"/>
        <w:left w:val="none" w:sz="0" w:space="0" w:color="auto"/>
        <w:bottom w:val="none" w:sz="0" w:space="0" w:color="auto"/>
        <w:right w:val="none" w:sz="0" w:space="0" w:color="auto"/>
      </w:divBdr>
    </w:div>
    <w:div w:id="2038725803">
      <w:bodyDiv w:val="1"/>
      <w:marLeft w:val="0"/>
      <w:marRight w:val="0"/>
      <w:marTop w:val="0"/>
      <w:marBottom w:val="0"/>
      <w:divBdr>
        <w:top w:val="none" w:sz="0" w:space="0" w:color="auto"/>
        <w:left w:val="none" w:sz="0" w:space="0" w:color="auto"/>
        <w:bottom w:val="none" w:sz="0" w:space="0" w:color="auto"/>
        <w:right w:val="none" w:sz="0" w:space="0" w:color="auto"/>
      </w:divBdr>
    </w:div>
    <w:div w:id="2039355047">
      <w:bodyDiv w:val="1"/>
      <w:marLeft w:val="0"/>
      <w:marRight w:val="0"/>
      <w:marTop w:val="0"/>
      <w:marBottom w:val="0"/>
      <w:divBdr>
        <w:top w:val="none" w:sz="0" w:space="0" w:color="auto"/>
        <w:left w:val="none" w:sz="0" w:space="0" w:color="auto"/>
        <w:bottom w:val="none" w:sz="0" w:space="0" w:color="auto"/>
        <w:right w:val="none" w:sz="0" w:space="0" w:color="auto"/>
      </w:divBdr>
    </w:div>
    <w:div w:id="2044597370">
      <w:bodyDiv w:val="1"/>
      <w:marLeft w:val="0"/>
      <w:marRight w:val="0"/>
      <w:marTop w:val="0"/>
      <w:marBottom w:val="0"/>
      <w:divBdr>
        <w:top w:val="none" w:sz="0" w:space="0" w:color="auto"/>
        <w:left w:val="none" w:sz="0" w:space="0" w:color="auto"/>
        <w:bottom w:val="none" w:sz="0" w:space="0" w:color="auto"/>
        <w:right w:val="none" w:sz="0" w:space="0" w:color="auto"/>
      </w:divBdr>
      <w:divsChild>
        <w:div w:id="539099716">
          <w:marLeft w:val="480"/>
          <w:marRight w:val="0"/>
          <w:marTop w:val="0"/>
          <w:marBottom w:val="0"/>
          <w:divBdr>
            <w:top w:val="none" w:sz="0" w:space="0" w:color="auto"/>
            <w:left w:val="none" w:sz="0" w:space="0" w:color="auto"/>
            <w:bottom w:val="none" w:sz="0" w:space="0" w:color="auto"/>
            <w:right w:val="none" w:sz="0" w:space="0" w:color="auto"/>
          </w:divBdr>
        </w:div>
        <w:div w:id="2118138092">
          <w:marLeft w:val="480"/>
          <w:marRight w:val="0"/>
          <w:marTop w:val="0"/>
          <w:marBottom w:val="0"/>
          <w:divBdr>
            <w:top w:val="none" w:sz="0" w:space="0" w:color="auto"/>
            <w:left w:val="none" w:sz="0" w:space="0" w:color="auto"/>
            <w:bottom w:val="none" w:sz="0" w:space="0" w:color="auto"/>
            <w:right w:val="none" w:sz="0" w:space="0" w:color="auto"/>
          </w:divBdr>
        </w:div>
        <w:div w:id="1012681861">
          <w:marLeft w:val="480"/>
          <w:marRight w:val="0"/>
          <w:marTop w:val="0"/>
          <w:marBottom w:val="0"/>
          <w:divBdr>
            <w:top w:val="none" w:sz="0" w:space="0" w:color="auto"/>
            <w:left w:val="none" w:sz="0" w:space="0" w:color="auto"/>
            <w:bottom w:val="none" w:sz="0" w:space="0" w:color="auto"/>
            <w:right w:val="none" w:sz="0" w:space="0" w:color="auto"/>
          </w:divBdr>
        </w:div>
        <w:div w:id="678701500">
          <w:marLeft w:val="480"/>
          <w:marRight w:val="0"/>
          <w:marTop w:val="0"/>
          <w:marBottom w:val="0"/>
          <w:divBdr>
            <w:top w:val="none" w:sz="0" w:space="0" w:color="auto"/>
            <w:left w:val="none" w:sz="0" w:space="0" w:color="auto"/>
            <w:bottom w:val="none" w:sz="0" w:space="0" w:color="auto"/>
            <w:right w:val="none" w:sz="0" w:space="0" w:color="auto"/>
          </w:divBdr>
        </w:div>
        <w:div w:id="539703830">
          <w:marLeft w:val="480"/>
          <w:marRight w:val="0"/>
          <w:marTop w:val="0"/>
          <w:marBottom w:val="0"/>
          <w:divBdr>
            <w:top w:val="none" w:sz="0" w:space="0" w:color="auto"/>
            <w:left w:val="none" w:sz="0" w:space="0" w:color="auto"/>
            <w:bottom w:val="none" w:sz="0" w:space="0" w:color="auto"/>
            <w:right w:val="none" w:sz="0" w:space="0" w:color="auto"/>
          </w:divBdr>
        </w:div>
        <w:div w:id="1813675956">
          <w:marLeft w:val="480"/>
          <w:marRight w:val="0"/>
          <w:marTop w:val="0"/>
          <w:marBottom w:val="0"/>
          <w:divBdr>
            <w:top w:val="none" w:sz="0" w:space="0" w:color="auto"/>
            <w:left w:val="none" w:sz="0" w:space="0" w:color="auto"/>
            <w:bottom w:val="none" w:sz="0" w:space="0" w:color="auto"/>
            <w:right w:val="none" w:sz="0" w:space="0" w:color="auto"/>
          </w:divBdr>
        </w:div>
        <w:div w:id="1291519213">
          <w:marLeft w:val="480"/>
          <w:marRight w:val="0"/>
          <w:marTop w:val="0"/>
          <w:marBottom w:val="0"/>
          <w:divBdr>
            <w:top w:val="none" w:sz="0" w:space="0" w:color="auto"/>
            <w:left w:val="none" w:sz="0" w:space="0" w:color="auto"/>
            <w:bottom w:val="none" w:sz="0" w:space="0" w:color="auto"/>
            <w:right w:val="none" w:sz="0" w:space="0" w:color="auto"/>
          </w:divBdr>
        </w:div>
        <w:div w:id="182476754">
          <w:marLeft w:val="480"/>
          <w:marRight w:val="0"/>
          <w:marTop w:val="0"/>
          <w:marBottom w:val="0"/>
          <w:divBdr>
            <w:top w:val="none" w:sz="0" w:space="0" w:color="auto"/>
            <w:left w:val="none" w:sz="0" w:space="0" w:color="auto"/>
            <w:bottom w:val="none" w:sz="0" w:space="0" w:color="auto"/>
            <w:right w:val="none" w:sz="0" w:space="0" w:color="auto"/>
          </w:divBdr>
        </w:div>
        <w:div w:id="447772898">
          <w:marLeft w:val="480"/>
          <w:marRight w:val="0"/>
          <w:marTop w:val="0"/>
          <w:marBottom w:val="0"/>
          <w:divBdr>
            <w:top w:val="none" w:sz="0" w:space="0" w:color="auto"/>
            <w:left w:val="none" w:sz="0" w:space="0" w:color="auto"/>
            <w:bottom w:val="none" w:sz="0" w:space="0" w:color="auto"/>
            <w:right w:val="none" w:sz="0" w:space="0" w:color="auto"/>
          </w:divBdr>
        </w:div>
        <w:div w:id="557979681">
          <w:marLeft w:val="480"/>
          <w:marRight w:val="0"/>
          <w:marTop w:val="0"/>
          <w:marBottom w:val="0"/>
          <w:divBdr>
            <w:top w:val="none" w:sz="0" w:space="0" w:color="auto"/>
            <w:left w:val="none" w:sz="0" w:space="0" w:color="auto"/>
            <w:bottom w:val="none" w:sz="0" w:space="0" w:color="auto"/>
            <w:right w:val="none" w:sz="0" w:space="0" w:color="auto"/>
          </w:divBdr>
        </w:div>
        <w:div w:id="640505110">
          <w:marLeft w:val="480"/>
          <w:marRight w:val="0"/>
          <w:marTop w:val="0"/>
          <w:marBottom w:val="0"/>
          <w:divBdr>
            <w:top w:val="none" w:sz="0" w:space="0" w:color="auto"/>
            <w:left w:val="none" w:sz="0" w:space="0" w:color="auto"/>
            <w:bottom w:val="none" w:sz="0" w:space="0" w:color="auto"/>
            <w:right w:val="none" w:sz="0" w:space="0" w:color="auto"/>
          </w:divBdr>
        </w:div>
        <w:div w:id="1383283173">
          <w:marLeft w:val="480"/>
          <w:marRight w:val="0"/>
          <w:marTop w:val="0"/>
          <w:marBottom w:val="0"/>
          <w:divBdr>
            <w:top w:val="none" w:sz="0" w:space="0" w:color="auto"/>
            <w:left w:val="none" w:sz="0" w:space="0" w:color="auto"/>
            <w:bottom w:val="none" w:sz="0" w:space="0" w:color="auto"/>
            <w:right w:val="none" w:sz="0" w:space="0" w:color="auto"/>
          </w:divBdr>
        </w:div>
        <w:div w:id="434521000">
          <w:marLeft w:val="480"/>
          <w:marRight w:val="0"/>
          <w:marTop w:val="0"/>
          <w:marBottom w:val="0"/>
          <w:divBdr>
            <w:top w:val="none" w:sz="0" w:space="0" w:color="auto"/>
            <w:left w:val="none" w:sz="0" w:space="0" w:color="auto"/>
            <w:bottom w:val="none" w:sz="0" w:space="0" w:color="auto"/>
            <w:right w:val="none" w:sz="0" w:space="0" w:color="auto"/>
          </w:divBdr>
        </w:div>
        <w:div w:id="744764822">
          <w:marLeft w:val="480"/>
          <w:marRight w:val="0"/>
          <w:marTop w:val="0"/>
          <w:marBottom w:val="0"/>
          <w:divBdr>
            <w:top w:val="none" w:sz="0" w:space="0" w:color="auto"/>
            <w:left w:val="none" w:sz="0" w:space="0" w:color="auto"/>
            <w:bottom w:val="none" w:sz="0" w:space="0" w:color="auto"/>
            <w:right w:val="none" w:sz="0" w:space="0" w:color="auto"/>
          </w:divBdr>
        </w:div>
        <w:div w:id="1119105904">
          <w:marLeft w:val="480"/>
          <w:marRight w:val="0"/>
          <w:marTop w:val="0"/>
          <w:marBottom w:val="0"/>
          <w:divBdr>
            <w:top w:val="none" w:sz="0" w:space="0" w:color="auto"/>
            <w:left w:val="none" w:sz="0" w:space="0" w:color="auto"/>
            <w:bottom w:val="none" w:sz="0" w:space="0" w:color="auto"/>
            <w:right w:val="none" w:sz="0" w:space="0" w:color="auto"/>
          </w:divBdr>
        </w:div>
        <w:div w:id="1728650691">
          <w:marLeft w:val="480"/>
          <w:marRight w:val="0"/>
          <w:marTop w:val="0"/>
          <w:marBottom w:val="0"/>
          <w:divBdr>
            <w:top w:val="none" w:sz="0" w:space="0" w:color="auto"/>
            <w:left w:val="none" w:sz="0" w:space="0" w:color="auto"/>
            <w:bottom w:val="none" w:sz="0" w:space="0" w:color="auto"/>
            <w:right w:val="none" w:sz="0" w:space="0" w:color="auto"/>
          </w:divBdr>
        </w:div>
        <w:div w:id="1186556799">
          <w:marLeft w:val="480"/>
          <w:marRight w:val="0"/>
          <w:marTop w:val="0"/>
          <w:marBottom w:val="0"/>
          <w:divBdr>
            <w:top w:val="none" w:sz="0" w:space="0" w:color="auto"/>
            <w:left w:val="none" w:sz="0" w:space="0" w:color="auto"/>
            <w:bottom w:val="none" w:sz="0" w:space="0" w:color="auto"/>
            <w:right w:val="none" w:sz="0" w:space="0" w:color="auto"/>
          </w:divBdr>
        </w:div>
        <w:div w:id="2123573603">
          <w:marLeft w:val="480"/>
          <w:marRight w:val="0"/>
          <w:marTop w:val="0"/>
          <w:marBottom w:val="0"/>
          <w:divBdr>
            <w:top w:val="none" w:sz="0" w:space="0" w:color="auto"/>
            <w:left w:val="none" w:sz="0" w:space="0" w:color="auto"/>
            <w:bottom w:val="none" w:sz="0" w:space="0" w:color="auto"/>
            <w:right w:val="none" w:sz="0" w:space="0" w:color="auto"/>
          </w:divBdr>
        </w:div>
        <w:div w:id="1515223073">
          <w:marLeft w:val="480"/>
          <w:marRight w:val="0"/>
          <w:marTop w:val="0"/>
          <w:marBottom w:val="0"/>
          <w:divBdr>
            <w:top w:val="none" w:sz="0" w:space="0" w:color="auto"/>
            <w:left w:val="none" w:sz="0" w:space="0" w:color="auto"/>
            <w:bottom w:val="none" w:sz="0" w:space="0" w:color="auto"/>
            <w:right w:val="none" w:sz="0" w:space="0" w:color="auto"/>
          </w:divBdr>
        </w:div>
        <w:div w:id="909536530">
          <w:marLeft w:val="480"/>
          <w:marRight w:val="0"/>
          <w:marTop w:val="0"/>
          <w:marBottom w:val="0"/>
          <w:divBdr>
            <w:top w:val="none" w:sz="0" w:space="0" w:color="auto"/>
            <w:left w:val="none" w:sz="0" w:space="0" w:color="auto"/>
            <w:bottom w:val="none" w:sz="0" w:space="0" w:color="auto"/>
            <w:right w:val="none" w:sz="0" w:space="0" w:color="auto"/>
          </w:divBdr>
        </w:div>
        <w:div w:id="1791823253">
          <w:marLeft w:val="480"/>
          <w:marRight w:val="0"/>
          <w:marTop w:val="0"/>
          <w:marBottom w:val="0"/>
          <w:divBdr>
            <w:top w:val="none" w:sz="0" w:space="0" w:color="auto"/>
            <w:left w:val="none" w:sz="0" w:space="0" w:color="auto"/>
            <w:bottom w:val="none" w:sz="0" w:space="0" w:color="auto"/>
            <w:right w:val="none" w:sz="0" w:space="0" w:color="auto"/>
          </w:divBdr>
        </w:div>
        <w:div w:id="572931803">
          <w:marLeft w:val="480"/>
          <w:marRight w:val="0"/>
          <w:marTop w:val="0"/>
          <w:marBottom w:val="0"/>
          <w:divBdr>
            <w:top w:val="none" w:sz="0" w:space="0" w:color="auto"/>
            <w:left w:val="none" w:sz="0" w:space="0" w:color="auto"/>
            <w:bottom w:val="none" w:sz="0" w:space="0" w:color="auto"/>
            <w:right w:val="none" w:sz="0" w:space="0" w:color="auto"/>
          </w:divBdr>
        </w:div>
        <w:div w:id="77681285">
          <w:marLeft w:val="480"/>
          <w:marRight w:val="0"/>
          <w:marTop w:val="0"/>
          <w:marBottom w:val="0"/>
          <w:divBdr>
            <w:top w:val="none" w:sz="0" w:space="0" w:color="auto"/>
            <w:left w:val="none" w:sz="0" w:space="0" w:color="auto"/>
            <w:bottom w:val="none" w:sz="0" w:space="0" w:color="auto"/>
            <w:right w:val="none" w:sz="0" w:space="0" w:color="auto"/>
          </w:divBdr>
        </w:div>
        <w:div w:id="1252352227">
          <w:marLeft w:val="480"/>
          <w:marRight w:val="0"/>
          <w:marTop w:val="0"/>
          <w:marBottom w:val="0"/>
          <w:divBdr>
            <w:top w:val="none" w:sz="0" w:space="0" w:color="auto"/>
            <w:left w:val="none" w:sz="0" w:space="0" w:color="auto"/>
            <w:bottom w:val="none" w:sz="0" w:space="0" w:color="auto"/>
            <w:right w:val="none" w:sz="0" w:space="0" w:color="auto"/>
          </w:divBdr>
        </w:div>
        <w:div w:id="233515451">
          <w:marLeft w:val="480"/>
          <w:marRight w:val="0"/>
          <w:marTop w:val="0"/>
          <w:marBottom w:val="0"/>
          <w:divBdr>
            <w:top w:val="none" w:sz="0" w:space="0" w:color="auto"/>
            <w:left w:val="none" w:sz="0" w:space="0" w:color="auto"/>
            <w:bottom w:val="none" w:sz="0" w:space="0" w:color="auto"/>
            <w:right w:val="none" w:sz="0" w:space="0" w:color="auto"/>
          </w:divBdr>
        </w:div>
        <w:div w:id="2089813193">
          <w:marLeft w:val="480"/>
          <w:marRight w:val="0"/>
          <w:marTop w:val="0"/>
          <w:marBottom w:val="0"/>
          <w:divBdr>
            <w:top w:val="none" w:sz="0" w:space="0" w:color="auto"/>
            <w:left w:val="none" w:sz="0" w:space="0" w:color="auto"/>
            <w:bottom w:val="none" w:sz="0" w:space="0" w:color="auto"/>
            <w:right w:val="none" w:sz="0" w:space="0" w:color="auto"/>
          </w:divBdr>
        </w:div>
        <w:div w:id="393429766">
          <w:marLeft w:val="480"/>
          <w:marRight w:val="0"/>
          <w:marTop w:val="0"/>
          <w:marBottom w:val="0"/>
          <w:divBdr>
            <w:top w:val="none" w:sz="0" w:space="0" w:color="auto"/>
            <w:left w:val="none" w:sz="0" w:space="0" w:color="auto"/>
            <w:bottom w:val="none" w:sz="0" w:space="0" w:color="auto"/>
            <w:right w:val="none" w:sz="0" w:space="0" w:color="auto"/>
          </w:divBdr>
        </w:div>
        <w:div w:id="1208756161">
          <w:marLeft w:val="480"/>
          <w:marRight w:val="0"/>
          <w:marTop w:val="0"/>
          <w:marBottom w:val="0"/>
          <w:divBdr>
            <w:top w:val="none" w:sz="0" w:space="0" w:color="auto"/>
            <w:left w:val="none" w:sz="0" w:space="0" w:color="auto"/>
            <w:bottom w:val="none" w:sz="0" w:space="0" w:color="auto"/>
            <w:right w:val="none" w:sz="0" w:space="0" w:color="auto"/>
          </w:divBdr>
        </w:div>
        <w:div w:id="562449590">
          <w:marLeft w:val="480"/>
          <w:marRight w:val="0"/>
          <w:marTop w:val="0"/>
          <w:marBottom w:val="0"/>
          <w:divBdr>
            <w:top w:val="none" w:sz="0" w:space="0" w:color="auto"/>
            <w:left w:val="none" w:sz="0" w:space="0" w:color="auto"/>
            <w:bottom w:val="none" w:sz="0" w:space="0" w:color="auto"/>
            <w:right w:val="none" w:sz="0" w:space="0" w:color="auto"/>
          </w:divBdr>
        </w:div>
      </w:divsChild>
    </w:div>
    <w:div w:id="2046103252">
      <w:bodyDiv w:val="1"/>
      <w:marLeft w:val="0"/>
      <w:marRight w:val="0"/>
      <w:marTop w:val="0"/>
      <w:marBottom w:val="0"/>
      <w:divBdr>
        <w:top w:val="none" w:sz="0" w:space="0" w:color="auto"/>
        <w:left w:val="none" w:sz="0" w:space="0" w:color="auto"/>
        <w:bottom w:val="none" w:sz="0" w:space="0" w:color="auto"/>
        <w:right w:val="none" w:sz="0" w:space="0" w:color="auto"/>
      </w:divBdr>
    </w:div>
    <w:div w:id="2049328518">
      <w:bodyDiv w:val="1"/>
      <w:marLeft w:val="0"/>
      <w:marRight w:val="0"/>
      <w:marTop w:val="0"/>
      <w:marBottom w:val="0"/>
      <w:divBdr>
        <w:top w:val="none" w:sz="0" w:space="0" w:color="auto"/>
        <w:left w:val="none" w:sz="0" w:space="0" w:color="auto"/>
        <w:bottom w:val="none" w:sz="0" w:space="0" w:color="auto"/>
        <w:right w:val="none" w:sz="0" w:space="0" w:color="auto"/>
      </w:divBdr>
    </w:div>
    <w:div w:id="2053459953">
      <w:bodyDiv w:val="1"/>
      <w:marLeft w:val="0"/>
      <w:marRight w:val="0"/>
      <w:marTop w:val="0"/>
      <w:marBottom w:val="0"/>
      <w:divBdr>
        <w:top w:val="none" w:sz="0" w:space="0" w:color="auto"/>
        <w:left w:val="none" w:sz="0" w:space="0" w:color="auto"/>
        <w:bottom w:val="none" w:sz="0" w:space="0" w:color="auto"/>
        <w:right w:val="none" w:sz="0" w:space="0" w:color="auto"/>
      </w:divBdr>
    </w:div>
    <w:div w:id="2060087530">
      <w:bodyDiv w:val="1"/>
      <w:marLeft w:val="0"/>
      <w:marRight w:val="0"/>
      <w:marTop w:val="0"/>
      <w:marBottom w:val="0"/>
      <w:divBdr>
        <w:top w:val="none" w:sz="0" w:space="0" w:color="auto"/>
        <w:left w:val="none" w:sz="0" w:space="0" w:color="auto"/>
        <w:bottom w:val="none" w:sz="0" w:space="0" w:color="auto"/>
        <w:right w:val="none" w:sz="0" w:space="0" w:color="auto"/>
      </w:divBdr>
    </w:div>
    <w:div w:id="2066369207">
      <w:bodyDiv w:val="1"/>
      <w:marLeft w:val="0"/>
      <w:marRight w:val="0"/>
      <w:marTop w:val="0"/>
      <w:marBottom w:val="0"/>
      <w:divBdr>
        <w:top w:val="none" w:sz="0" w:space="0" w:color="auto"/>
        <w:left w:val="none" w:sz="0" w:space="0" w:color="auto"/>
        <w:bottom w:val="none" w:sz="0" w:space="0" w:color="auto"/>
        <w:right w:val="none" w:sz="0" w:space="0" w:color="auto"/>
      </w:divBdr>
    </w:div>
    <w:div w:id="2070154474">
      <w:bodyDiv w:val="1"/>
      <w:marLeft w:val="0"/>
      <w:marRight w:val="0"/>
      <w:marTop w:val="0"/>
      <w:marBottom w:val="0"/>
      <w:divBdr>
        <w:top w:val="none" w:sz="0" w:space="0" w:color="auto"/>
        <w:left w:val="none" w:sz="0" w:space="0" w:color="auto"/>
        <w:bottom w:val="none" w:sz="0" w:space="0" w:color="auto"/>
        <w:right w:val="none" w:sz="0" w:space="0" w:color="auto"/>
      </w:divBdr>
    </w:div>
    <w:div w:id="2072534449">
      <w:bodyDiv w:val="1"/>
      <w:marLeft w:val="0"/>
      <w:marRight w:val="0"/>
      <w:marTop w:val="0"/>
      <w:marBottom w:val="0"/>
      <w:divBdr>
        <w:top w:val="none" w:sz="0" w:space="0" w:color="auto"/>
        <w:left w:val="none" w:sz="0" w:space="0" w:color="auto"/>
        <w:bottom w:val="none" w:sz="0" w:space="0" w:color="auto"/>
        <w:right w:val="none" w:sz="0" w:space="0" w:color="auto"/>
      </w:divBdr>
    </w:div>
    <w:div w:id="2072726259">
      <w:bodyDiv w:val="1"/>
      <w:marLeft w:val="0"/>
      <w:marRight w:val="0"/>
      <w:marTop w:val="0"/>
      <w:marBottom w:val="0"/>
      <w:divBdr>
        <w:top w:val="none" w:sz="0" w:space="0" w:color="auto"/>
        <w:left w:val="none" w:sz="0" w:space="0" w:color="auto"/>
        <w:bottom w:val="none" w:sz="0" w:space="0" w:color="auto"/>
        <w:right w:val="none" w:sz="0" w:space="0" w:color="auto"/>
      </w:divBdr>
    </w:div>
    <w:div w:id="2075856751">
      <w:bodyDiv w:val="1"/>
      <w:marLeft w:val="0"/>
      <w:marRight w:val="0"/>
      <w:marTop w:val="0"/>
      <w:marBottom w:val="0"/>
      <w:divBdr>
        <w:top w:val="none" w:sz="0" w:space="0" w:color="auto"/>
        <w:left w:val="none" w:sz="0" w:space="0" w:color="auto"/>
        <w:bottom w:val="none" w:sz="0" w:space="0" w:color="auto"/>
        <w:right w:val="none" w:sz="0" w:space="0" w:color="auto"/>
      </w:divBdr>
    </w:div>
    <w:div w:id="2082680645">
      <w:bodyDiv w:val="1"/>
      <w:marLeft w:val="0"/>
      <w:marRight w:val="0"/>
      <w:marTop w:val="0"/>
      <w:marBottom w:val="0"/>
      <w:divBdr>
        <w:top w:val="none" w:sz="0" w:space="0" w:color="auto"/>
        <w:left w:val="none" w:sz="0" w:space="0" w:color="auto"/>
        <w:bottom w:val="none" w:sz="0" w:space="0" w:color="auto"/>
        <w:right w:val="none" w:sz="0" w:space="0" w:color="auto"/>
      </w:divBdr>
    </w:div>
    <w:div w:id="2086490761">
      <w:bodyDiv w:val="1"/>
      <w:marLeft w:val="0"/>
      <w:marRight w:val="0"/>
      <w:marTop w:val="0"/>
      <w:marBottom w:val="0"/>
      <w:divBdr>
        <w:top w:val="none" w:sz="0" w:space="0" w:color="auto"/>
        <w:left w:val="none" w:sz="0" w:space="0" w:color="auto"/>
        <w:bottom w:val="none" w:sz="0" w:space="0" w:color="auto"/>
        <w:right w:val="none" w:sz="0" w:space="0" w:color="auto"/>
      </w:divBdr>
    </w:div>
    <w:div w:id="2088991275">
      <w:bodyDiv w:val="1"/>
      <w:marLeft w:val="0"/>
      <w:marRight w:val="0"/>
      <w:marTop w:val="0"/>
      <w:marBottom w:val="0"/>
      <w:divBdr>
        <w:top w:val="none" w:sz="0" w:space="0" w:color="auto"/>
        <w:left w:val="none" w:sz="0" w:space="0" w:color="auto"/>
        <w:bottom w:val="none" w:sz="0" w:space="0" w:color="auto"/>
        <w:right w:val="none" w:sz="0" w:space="0" w:color="auto"/>
      </w:divBdr>
    </w:div>
    <w:div w:id="2092458724">
      <w:bodyDiv w:val="1"/>
      <w:marLeft w:val="0"/>
      <w:marRight w:val="0"/>
      <w:marTop w:val="0"/>
      <w:marBottom w:val="0"/>
      <w:divBdr>
        <w:top w:val="none" w:sz="0" w:space="0" w:color="auto"/>
        <w:left w:val="none" w:sz="0" w:space="0" w:color="auto"/>
        <w:bottom w:val="none" w:sz="0" w:space="0" w:color="auto"/>
        <w:right w:val="none" w:sz="0" w:space="0" w:color="auto"/>
      </w:divBdr>
    </w:div>
    <w:div w:id="2098363716">
      <w:bodyDiv w:val="1"/>
      <w:marLeft w:val="0"/>
      <w:marRight w:val="0"/>
      <w:marTop w:val="0"/>
      <w:marBottom w:val="0"/>
      <w:divBdr>
        <w:top w:val="none" w:sz="0" w:space="0" w:color="auto"/>
        <w:left w:val="none" w:sz="0" w:space="0" w:color="auto"/>
        <w:bottom w:val="none" w:sz="0" w:space="0" w:color="auto"/>
        <w:right w:val="none" w:sz="0" w:space="0" w:color="auto"/>
      </w:divBdr>
    </w:div>
    <w:div w:id="2098666719">
      <w:bodyDiv w:val="1"/>
      <w:marLeft w:val="0"/>
      <w:marRight w:val="0"/>
      <w:marTop w:val="0"/>
      <w:marBottom w:val="0"/>
      <w:divBdr>
        <w:top w:val="none" w:sz="0" w:space="0" w:color="auto"/>
        <w:left w:val="none" w:sz="0" w:space="0" w:color="auto"/>
        <w:bottom w:val="none" w:sz="0" w:space="0" w:color="auto"/>
        <w:right w:val="none" w:sz="0" w:space="0" w:color="auto"/>
      </w:divBdr>
    </w:div>
    <w:div w:id="2101095182">
      <w:bodyDiv w:val="1"/>
      <w:marLeft w:val="0"/>
      <w:marRight w:val="0"/>
      <w:marTop w:val="0"/>
      <w:marBottom w:val="0"/>
      <w:divBdr>
        <w:top w:val="none" w:sz="0" w:space="0" w:color="auto"/>
        <w:left w:val="none" w:sz="0" w:space="0" w:color="auto"/>
        <w:bottom w:val="none" w:sz="0" w:space="0" w:color="auto"/>
        <w:right w:val="none" w:sz="0" w:space="0" w:color="auto"/>
      </w:divBdr>
    </w:div>
    <w:div w:id="2106875723">
      <w:bodyDiv w:val="1"/>
      <w:marLeft w:val="0"/>
      <w:marRight w:val="0"/>
      <w:marTop w:val="0"/>
      <w:marBottom w:val="0"/>
      <w:divBdr>
        <w:top w:val="none" w:sz="0" w:space="0" w:color="auto"/>
        <w:left w:val="none" w:sz="0" w:space="0" w:color="auto"/>
        <w:bottom w:val="none" w:sz="0" w:space="0" w:color="auto"/>
        <w:right w:val="none" w:sz="0" w:space="0" w:color="auto"/>
      </w:divBdr>
    </w:div>
    <w:div w:id="2108387160">
      <w:bodyDiv w:val="1"/>
      <w:marLeft w:val="0"/>
      <w:marRight w:val="0"/>
      <w:marTop w:val="0"/>
      <w:marBottom w:val="0"/>
      <w:divBdr>
        <w:top w:val="none" w:sz="0" w:space="0" w:color="auto"/>
        <w:left w:val="none" w:sz="0" w:space="0" w:color="auto"/>
        <w:bottom w:val="none" w:sz="0" w:space="0" w:color="auto"/>
        <w:right w:val="none" w:sz="0" w:space="0" w:color="auto"/>
      </w:divBdr>
      <w:divsChild>
        <w:div w:id="507451795">
          <w:marLeft w:val="480"/>
          <w:marRight w:val="0"/>
          <w:marTop w:val="0"/>
          <w:marBottom w:val="0"/>
          <w:divBdr>
            <w:top w:val="none" w:sz="0" w:space="0" w:color="auto"/>
            <w:left w:val="none" w:sz="0" w:space="0" w:color="auto"/>
            <w:bottom w:val="none" w:sz="0" w:space="0" w:color="auto"/>
            <w:right w:val="none" w:sz="0" w:space="0" w:color="auto"/>
          </w:divBdr>
        </w:div>
        <w:div w:id="424691403">
          <w:marLeft w:val="480"/>
          <w:marRight w:val="0"/>
          <w:marTop w:val="0"/>
          <w:marBottom w:val="0"/>
          <w:divBdr>
            <w:top w:val="none" w:sz="0" w:space="0" w:color="auto"/>
            <w:left w:val="none" w:sz="0" w:space="0" w:color="auto"/>
            <w:bottom w:val="none" w:sz="0" w:space="0" w:color="auto"/>
            <w:right w:val="none" w:sz="0" w:space="0" w:color="auto"/>
          </w:divBdr>
        </w:div>
        <w:div w:id="1790470491">
          <w:marLeft w:val="480"/>
          <w:marRight w:val="0"/>
          <w:marTop w:val="0"/>
          <w:marBottom w:val="0"/>
          <w:divBdr>
            <w:top w:val="none" w:sz="0" w:space="0" w:color="auto"/>
            <w:left w:val="none" w:sz="0" w:space="0" w:color="auto"/>
            <w:bottom w:val="none" w:sz="0" w:space="0" w:color="auto"/>
            <w:right w:val="none" w:sz="0" w:space="0" w:color="auto"/>
          </w:divBdr>
        </w:div>
        <w:div w:id="1885097480">
          <w:marLeft w:val="480"/>
          <w:marRight w:val="0"/>
          <w:marTop w:val="0"/>
          <w:marBottom w:val="0"/>
          <w:divBdr>
            <w:top w:val="none" w:sz="0" w:space="0" w:color="auto"/>
            <w:left w:val="none" w:sz="0" w:space="0" w:color="auto"/>
            <w:bottom w:val="none" w:sz="0" w:space="0" w:color="auto"/>
            <w:right w:val="none" w:sz="0" w:space="0" w:color="auto"/>
          </w:divBdr>
        </w:div>
        <w:div w:id="890964833">
          <w:marLeft w:val="480"/>
          <w:marRight w:val="0"/>
          <w:marTop w:val="0"/>
          <w:marBottom w:val="0"/>
          <w:divBdr>
            <w:top w:val="none" w:sz="0" w:space="0" w:color="auto"/>
            <w:left w:val="none" w:sz="0" w:space="0" w:color="auto"/>
            <w:bottom w:val="none" w:sz="0" w:space="0" w:color="auto"/>
            <w:right w:val="none" w:sz="0" w:space="0" w:color="auto"/>
          </w:divBdr>
        </w:div>
        <w:div w:id="202981854">
          <w:marLeft w:val="480"/>
          <w:marRight w:val="0"/>
          <w:marTop w:val="0"/>
          <w:marBottom w:val="0"/>
          <w:divBdr>
            <w:top w:val="none" w:sz="0" w:space="0" w:color="auto"/>
            <w:left w:val="none" w:sz="0" w:space="0" w:color="auto"/>
            <w:bottom w:val="none" w:sz="0" w:space="0" w:color="auto"/>
            <w:right w:val="none" w:sz="0" w:space="0" w:color="auto"/>
          </w:divBdr>
        </w:div>
        <w:div w:id="1814789154">
          <w:marLeft w:val="480"/>
          <w:marRight w:val="0"/>
          <w:marTop w:val="0"/>
          <w:marBottom w:val="0"/>
          <w:divBdr>
            <w:top w:val="none" w:sz="0" w:space="0" w:color="auto"/>
            <w:left w:val="none" w:sz="0" w:space="0" w:color="auto"/>
            <w:bottom w:val="none" w:sz="0" w:space="0" w:color="auto"/>
            <w:right w:val="none" w:sz="0" w:space="0" w:color="auto"/>
          </w:divBdr>
        </w:div>
        <w:div w:id="1520460799">
          <w:marLeft w:val="480"/>
          <w:marRight w:val="0"/>
          <w:marTop w:val="0"/>
          <w:marBottom w:val="0"/>
          <w:divBdr>
            <w:top w:val="none" w:sz="0" w:space="0" w:color="auto"/>
            <w:left w:val="none" w:sz="0" w:space="0" w:color="auto"/>
            <w:bottom w:val="none" w:sz="0" w:space="0" w:color="auto"/>
            <w:right w:val="none" w:sz="0" w:space="0" w:color="auto"/>
          </w:divBdr>
        </w:div>
        <w:div w:id="1447970565">
          <w:marLeft w:val="480"/>
          <w:marRight w:val="0"/>
          <w:marTop w:val="0"/>
          <w:marBottom w:val="0"/>
          <w:divBdr>
            <w:top w:val="none" w:sz="0" w:space="0" w:color="auto"/>
            <w:left w:val="none" w:sz="0" w:space="0" w:color="auto"/>
            <w:bottom w:val="none" w:sz="0" w:space="0" w:color="auto"/>
            <w:right w:val="none" w:sz="0" w:space="0" w:color="auto"/>
          </w:divBdr>
        </w:div>
        <w:div w:id="407070173">
          <w:marLeft w:val="480"/>
          <w:marRight w:val="0"/>
          <w:marTop w:val="0"/>
          <w:marBottom w:val="0"/>
          <w:divBdr>
            <w:top w:val="none" w:sz="0" w:space="0" w:color="auto"/>
            <w:left w:val="none" w:sz="0" w:space="0" w:color="auto"/>
            <w:bottom w:val="none" w:sz="0" w:space="0" w:color="auto"/>
            <w:right w:val="none" w:sz="0" w:space="0" w:color="auto"/>
          </w:divBdr>
        </w:div>
        <w:div w:id="1943797851">
          <w:marLeft w:val="480"/>
          <w:marRight w:val="0"/>
          <w:marTop w:val="0"/>
          <w:marBottom w:val="0"/>
          <w:divBdr>
            <w:top w:val="none" w:sz="0" w:space="0" w:color="auto"/>
            <w:left w:val="none" w:sz="0" w:space="0" w:color="auto"/>
            <w:bottom w:val="none" w:sz="0" w:space="0" w:color="auto"/>
            <w:right w:val="none" w:sz="0" w:space="0" w:color="auto"/>
          </w:divBdr>
        </w:div>
        <w:div w:id="420611353">
          <w:marLeft w:val="480"/>
          <w:marRight w:val="0"/>
          <w:marTop w:val="0"/>
          <w:marBottom w:val="0"/>
          <w:divBdr>
            <w:top w:val="none" w:sz="0" w:space="0" w:color="auto"/>
            <w:left w:val="none" w:sz="0" w:space="0" w:color="auto"/>
            <w:bottom w:val="none" w:sz="0" w:space="0" w:color="auto"/>
            <w:right w:val="none" w:sz="0" w:space="0" w:color="auto"/>
          </w:divBdr>
        </w:div>
        <w:div w:id="529227165">
          <w:marLeft w:val="480"/>
          <w:marRight w:val="0"/>
          <w:marTop w:val="0"/>
          <w:marBottom w:val="0"/>
          <w:divBdr>
            <w:top w:val="none" w:sz="0" w:space="0" w:color="auto"/>
            <w:left w:val="none" w:sz="0" w:space="0" w:color="auto"/>
            <w:bottom w:val="none" w:sz="0" w:space="0" w:color="auto"/>
            <w:right w:val="none" w:sz="0" w:space="0" w:color="auto"/>
          </w:divBdr>
        </w:div>
      </w:divsChild>
    </w:div>
    <w:div w:id="2109737860">
      <w:bodyDiv w:val="1"/>
      <w:marLeft w:val="0"/>
      <w:marRight w:val="0"/>
      <w:marTop w:val="0"/>
      <w:marBottom w:val="0"/>
      <w:divBdr>
        <w:top w:val="none" w:sz="0" w:space="0" w:color="auto"/>
        <w:left w:val="none" w:sz="0" w:space="0" w:color="auto"/>
        <w:bottom w:val="none" w:sz="0" w:space="0" w:color="auto"/>
        <w:right w:val="none" w:sz="0" w:space="0" w:color="auto"/>
      </w:divBdr>
    </w:div>
    <w:div w:id="2114592377">
      <w:bodyDiv w:val="1"/>
      <w:marLeft w:val="0"/>
      <w:marRight w:val="0"/>
      <w:marTop w:val="0"/>
      <w:marBottom w:val="0"/>
      <w:divBdr>
        <w:top w:val="none" w:sz="0" w:space="0" w:color="auto"/>
        <w:left w:val="none" w:sz="0" w:space="0" w:color="auto"/>
        <w:bottom w:val="none" w:sz="0" w:space="0" w:color="auto"/>
        <w:right w:val="none" w:sz="0" w:space="0" w:color="auto"/>
      </w:divBdr>
    </w:div>
    <w:div w:id="2117603538">
      <w:bodyDiv w:val="1"/>
      <w:marLeft w:val="0"/>
      <w:marRight w:val="0"/>
      <w:marTop w:val="0"/>
      <w:marBottom w:val="0"/>
      <w:divBdr>
        <w:top w:val="none" w:sz="0" w:space="0" w:color="auto"/>
        <w:left w:val="none" w:sz="0" w:space="0" w:color="auto"/>
        <w:bottom w:val="none" w:sz="0" w:space="0" w:color="auto"/>
        <w:right w:val="none" w:sz="0" w:space="0" w:color="auto"/>
      </w:divBdr>
    </w:div>
    <w:div w:id="2123528346">
      <w:bodyDiv w:val="1"/>
      <w:marLeft w:val="0"/>
      <w:marRight w:val="0"/>
      <w:marTop w:val="0"/>
      <w:marBottom w:val="0"/>
      <w:divBdr>
        <w:top w:val="none" w:sz="0" w:space="0" w:color="auto"/>
        <w:left w:val="none" w:sz="0" w:space="0" w:color="auto"/>
        <w:bottom w:val="none" w:sz="0" w:space="0" w:color="auto"/>
        <w:right w:val="none" w:sz="0" w:space="0" w:color="auto"/>
      </w:divBdr>
    </w:div>
    <w:div w:id="2124109188">
      <w:bodyDiv w:val="1"/>
      <w:marLeft w:val="0"/>
      <w:marRight w:val="0"/>
      <w:marTop w:val="0"/>
      <w:marBottom w:val="0"/>
      <w:divBdr>
        <w:top w:val="none" w:sz="0" w:space="0" w:color="auto"/>
        <w:left w:val="none" w:sz="0" w:space="0" w:color="auto"/>
        <w:bottom w:val="none" w:sz="0" w:space="0" w:color="auto"/>
        <w:right w:val="none" w:sz="0" w:space="0" w:color="auto"/>
      </w:divBdr>
    </w:div>
    <w:div w:id="2138447443">
      <w:bodyDiv w:val="1"/>
      <w:marLeft w:val="0"/>
      <w:marRight w:val="0"/>
      <w:marTop w:val="0"/>
      <w:marBottom w:val="0"/>
      <w:divBdr>
        <w:top w:val="none" w:sz="0" w:space="0" w:color="auto"/>
        <w:left w:val="none" w:sz="0" w:space="0" w:color="auto"/>
        <w:bottom w:val="none" w:sz="0" w:space="0" w:color="auto"/>
        <w:right w:val="none" w:sz="0" w:space="0" w:color="auto"/>
      </w:divBdr>
    </w:div>
    <w:div w:id="2142723347">
      <w:bodyDiv w:val="1"/>
      <w:marLeft w:val="0"/>
      <w:marRight w:val="0"/>
      <w:marTop w:val="0"/>
      <w:marBottom w:val="0"/>
      <w:divBdr>
        <w:top w:val="none" w:sz="0" w:space="0" w:color="auto"/>
        <w:left w:val="none" w:sz="0" w:space="0" w:color="auto"/>
        <w:bottom w:val="none" w:sz="0" w:space="0" w:color="auto"/>
        <w:right w:val="none" w:sz="0" w:space="0" w:color="auto"/>
      </w:divBdr>
    </w:div>
    <w:div w:id="21431155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2.xm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chart" Target="charts/chart3.xml"/><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chart" Target="charts/chart2.xml"/><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jpg"/><Relationship Id="rId36" Type="http://schemas.microsoft.com/office/2011/relationships/people" Target="people.xml"/><Relationship Id="rId10" Type="http://schemas.openxmlformats.org/officeDocument/2006/relationships/image" Target="media/image2.png"/><Relationship Id="rId19" Type="http://schemas.openxmlformats.org/officeDocument/2006/relationships/chart" Target="charts/chart1.xml"/><Relationship Id="rId31" Type="http://schemas.openxmlformats.org/officeDocument/2006/relationships/image" Target="media/image19.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aseline="0"/>
              <a:t>KNUST Aerospace Respondents Who Have Used A Flight Simulator </a:t>
            </a:r>
            <a:r>
              <a:rPr lang="en-US" baseline="0"/>
              <a:t>	 </a:t>
            </a:r>
            <a:endParaRPr lang="en-US"/>
          </a:p>
        </c:rich>
      </c:tx>
      <c:layout>
        <c:manualLayout>
          <c:xMode val="edge"/>
          <c:yMode val="edge"/>
          <c:x val="0.15069234588919628"/>
          <c:y val="7.2261269354753164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34493331914591752"/>
          <c:y val="0.13379469434832755"/>
          <c:w val="0.45821414702841284"/>
          <c:h val="0.82390428359916534"/>
        </c:manualLayout>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D91-467F-97BE-96A7E6D0E3B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D91-467F-97BE-96A7E6D0E3B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Sheet1!$A$1:$B$1</c:f>
              <c:strCache>
                <c:ptCount val="2"/>
                <c:pt idx="0">
                  <c:v>YES</c:v>
                </c:pt>
                <c:pt idx="1">
                  <c:v>NO</c:v>
                </c:pt>
              </c:strCache>
            </c:strRef>
          </c:cat>
          <c:val>
            <c:numRef>
              <c:f>Sheet1!$A$2:$B$2</c:f>
              <c:numCache>
                <c:formatCode>General</c:formatCode>
                <c:ptCount val="2"/>
                <c:pt idx="0">
                  <c:v>2.6</c:v>
                </c:pt>
                <c:pt idx="1">
                  <c:v>96.4</c:v>
                </c:pt>
              </c:numCache>
            </c:numRef>
          </c:val>
          <c:extLst>
            <c:ext xmlns:c16="http://schemas.microsoft.com/office/drawing/2014/chart" uri="{C3380CC4-5D6E-409C-BE32-E72D297353CC}">
              <c16:uniqueId val="{00000004-6D91-467F-97BE-96A7E6D0E3BD}"/>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35208359934737882"/>
          <c:y val="0.92449611583786928"/>
          <c:w val="0.12015712562956657"/>
          <c:h val="7.550388416213074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 KNUST Aerospace student respondents on the benefits of a flight simulator</a:t>
            </a:r>
            <a:endParaRPr lang="en-US"/>
          </a:p>
        </c:rich>
      </c:tx>
      <c:layout>
        <c:manualLayout>
          <c:xMode val="edge"/>
          <c:yMode val="edge"/>
          <c:x val="0.14441720140854281"/>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8583214242347821"/>
          <c:y val="8.8625812441968446E-2"/>
          <c:w val="0.48171673158292938"/>
          <c:h val="0.75410808676770558"/>
        </c:manualLayout>
      </c:layout>
      <c:pieChart>
        <c:varyColors val="1"/>
        <c:ser>
          <c:idx val="0"/>
          <c:order val="0"/>
          <c:explosion val="22"/>
          <c:dPt>
            <c:idx val="0"/>
            <c:bubble3D val="0"/>
            <c:explosion val="29"/>
            <c:spPr>
              <a:solidFill>
                <a:schemeClr val="accent1"/>
              </a:solidFill>
              <a:ln w="19050">
                <a:solidFill>
                  <a:schemeClr val="lt1"/>
                </a:solidFill>
              </a:ln>
              <a:effectLst/>
            </c:spPr>
            <c:extLst>
              <c:ext xmlns:c16="http://schemas.microsoft.com/office/drawing/2014/chart" uri="{C3380CC4-5D6E-409C-BE32-E72D297353CC}">
                <c16:uniqueId val="{00000001-E7E0-4037-838E-7BBF507A1CE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7E0-4037-838E-7BBF507A1CEC}"/>
              </c:ext>
            </c:extLst>
          </c:dPt>
          <c:dLbls>
            <c:dLbl>
              <c:idx val="0"/>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7E0-4037-838E-7BBF507A1CE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s>
          <c:cat>
            <c:strRef>
              <c:f>Sheet1!$A$4:$B$4</c:f>
              <c:strCache>
                <c:ptCount val="2"/>
                <c:pt idx="0">
                  <c:v>YES</c:v>
                </c:pt>
                <c:pt idx="1">
                  <c:v>NO</c:v>
                </c:pt>
              </c:strCache>
            </c:strRef>
          </c:cat>
          <c:val>
            <c:numRef>
              <c:f>Sheet1!$A$5:$B$5</c:f>
              <c:numCache>
                <c:formatCode>General</c:formatCode>
                <c:ptCount val="2"/>
                <c:pt idx="0">
                  <c:v>100</c:v>
                </c:pt>
                <c:pt idx="1">
                  <c:v>0</c:v>
                </c:pt>
              </c:numCache>
            </c:numRef>
          </c:val>
          <c:extLst>
            <c:ext xmlns:c16="http://schemas.microsoft.com/office/drawing/2014/chart" uri="{C3380CC4-5D6E-409C-BE32-E72D297353CC}">
              <c16:uniqueId val="{00000004-E7E0-4037-838E-7BBF507A1CEC}"/>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 </a:t>
            </a:r>
            <a:r>
              <a:rPr lang="en-US"/>
              <a:t>Pilots</a:t>
            </a:r>
            <a:r>
              <a:rPr lang="en-US" baseline="0"/>
              <a:t> Interviewed On The Importance of This Work</a:t>
            </a:r>
            <a:endParaRPr lang="en-US"/>
          </a:p>
        </c:rich>
      </c:tx>
      <c:layout>
        <c:manualLayout>
          <c:xMode val="edge"/>
          <c:yMode val="edge"/>
          <c:x val="0.16058769096170672"/>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32391032370953632"/>
          <c:y val="5.5972222222222222E-2"/>
          <c:w val="0.41606846019247595"/>
          <c:h val="0.69344743365412653"/>
        </c:manualLayout>
      </c:layout>
      <c:pieChart>
        <c:varyColors val="1"/>
        <c:ser>
          <c:idx val="0"/>
          <c:order val="0"/>
          <c:explosion val="16"/>
          <c:dPt>
            <c:idx val="0"/>
            <c:bubble3D val="0"/>
            <c:explosion val="7"/>
            <c:spPr>
              <a:solidFill>
                <a:schemeClr val="accent2"/>
              </a:solidFill>
              <a:ln w="19050">
                <a:solidFill>
                  <a:schemeClr val="lt1"/>
                </a:solidFill>
              </a:ln>
              <a:effectLst/>
            </c:spPr>
            <c:extLst>
              <c:ext xmlns:c16="http://schemas.microsoft.com/office/drawing/2014/chart" uri="{C3380CC4-5D6E-409C-BE32-E72D297353CC}">
                <c16:uniqueId val="{00000001-98FA-4C7B-BA55-1351239D45DD}"/>
              </c:ext>
            </c:extLst>
          </c:dPt>
          <c:dPt>
            <c:idx val="1"/>
            <c:bubble3D val="0"/>
            <c:explosion val="0"/>
            <c:spPr>
              <a:solidFill>
                <a:schemeClr val="accent4"/>
              </a:solidFill>
              <a:ln w="19050">
                <a:solidFill>
                  <a:schemeClr val="lt1"/>
                </a:solidFill>
              </a:ln>
              <a:effectLst/>
            </c:spPr>
            <c:extLst>
              <c:ext xmlns:c16="http://schemas.microsoft.com/office/drawing/2014/chart" uri="{C3380CC4-5D6E-409C-BE32-E72D297353CC}">
                <c16:uniqueId val="{00000003-98FA-4C7B-BA55-1351239D45DD}"/>
              </c:ext>
            </c:extLst>
          </c:dPt>
          <c:dPt>
            <c:idx val="2"/>
            <c:bubble3D val="0"/>
            <c:explosion val="0"/>
            <c:spPr>
              <a:solidFill>
                <a:schemeClr val="accent6"/>
              </a:solidFill>
              <a:ln w="19050">
                <a:solidFill>
                  <a:schemeClr val="lt1"/>
                </a:solidFill>
              </a:ln>
              <a:effectLst/>
            </c:spPr>
            <c:extLst>
              <c:ext xmlns:c16="http://schemas.microsoft.com/office/drawing/2014/chart" uri="{C3380CC4-5D6E-409C-BE32-E72D297353CC}">
                <c16:uniqueId val="{00000005-98FA-4C7B-BA55-1351239D45DD}"/>
              </c:ext>
            </c:extLst>
          </c:dPt>
          <c:dPt>
            <c:idx val="3"/>
            <c:bubble3D val="0"/>
            <c:explosion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7-98FA-4C7B-BA55-1351239D45DD}"/>
              </c:ext>
            </c:extLst>
          </c:dPt>
          <c:dPt>
            <c:idx val="4"/>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09-98FA-4C7B-BA55-1351239D45D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Sheet1!$A$11:$E$11</c:f>
              <c:strCache>
                <c:ptCount val="5"/>
                <c:pt idx="0">
                  <c:v>STRONGLY IMPORTANT</c:v>
                </c:pt>
                <c:pt idx="1">
                  <c:v>IMPORTANT</c:v>
                </c:pt>
                <c:pt idx="2">
                  <c:v>NEUTRAL</c:v>
                </c:pt>
                <c:pt idx="3">
                  <c:v>NOT IMPORTANT</c:v>
                </c:pt>
                <c:pt idx="4">
                  <c:v>STRONGLY NOT IMPORTANT</c:v>
                </c:pt>
              </c:strCache>
            </c:strRef>
          </c:cat>
          <c:val>
            <c:numRef>
              <c:f>Sheet1!$A$12:$E$12</c:f>
              <c:numCache>
                <c:formatCode>0%</c:formatCode>
                <c:ptCount val="5"/>
                <c:pt idx="0">
                  <c:v>0.85</c:v>
                </c:pt>
                <c:pt idx="1">
                  <c:v>0.12</c:v>
                </c:pt>
                <c:pt idx="2">
                  <c:v>0.02</c:v>
                </c:pt>
                <c:pt idx="3">
                  <c:v>0.01</c:v>
                </c:pt>
                <c:pt idx="4">
                  <c:v>0</c:v>
                </c:pt>
              </c:numCache>
            </c:numRef>
          </c:val>
          <c:extLst>
            <c:ext xmlns:c16="http://schemas.microsoft.com/office/drawing/2014/chart" uri="{C3380CC4-5D6E-409C-BE32-E72D297353CC}">
              <c16:uniqueId val="{0000000A-98FA-4C7B-BA55-1351239D45D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egendEntry>
        <c:idx val="0"/>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legendEntry>
      <c:legendEntry>
        <c:idx val="3"/>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legendEntry>
      <c:legendEntry>
        <c:idx val="4"/>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5.0000041900085057E-2"/>
          <c:y val="0.78685213940305732"/>
          <c:w val="0.89999991619982989"/>
          <c:h val="0.1898424499185992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lumMod val="85000"/>
      </a:schemeClr>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83A53F23C714EB48B3A0B59DCC0F2DE"/>
        <w:category>
          <w:name w:val="General"/>
          <w:gallery w:val="placeholder"/>
        </w:category>
        <w:types>
          <w:type w:val="bbPlcHdr"/>
        </w:types>
        <w:behaviors>
          <w:behavior w:val="content"/>
        </w:behaviors>
        <w:guid w:val="{E9DF7C9A-332A-4ED8-B080-9960977D597E}"/>
      </w:docPartPr>
      <w:docPartBody>
        <w:p w:rsidR="00A16D05" w:rsidRDefault="00163737" w:rsidP="00163737">
          <w:pPr>
            <w:pStyle w:val="C83A53F23C714EB48B3A0B59DCC0F2DE"/>
          </w:pPr>
          <w:r w:rsidRPr="00964797">
            <w:rPr>
              <w:rStyle w:val="PlaceholderText"/>
            </w:rPr>
            <w:t>Click or tap here to enter text.</w:t>
          </w:r>
        </w:p>
      </w:docPartBody>
    </w:docPart>
    <w:docPart>
      <w:docPartPr>
        <w:name w:val="45E18662FCEC4A47A1CAD9AEDA0C484B"/>
        <w:category>
          <w:name w:val="General"/>
          <w:gallery w:val="placeholder"/>
        </w:category>
        <w:types>
          <w:type w:val="bbPlcHdr"/>
        </w:types>
        <w:behaviors>
          <w:behavior w:val="content"/>
        </w:behaviors>
        <w:guid w:val="{44D5631B-2D6C-40AC-941A-4E4F6A92A5B4}"/>
      </w:docPartPr>
      <w:docPartBody>
        <w:p w:rsidR="00A16D05" w:rsidRDefault="00163737" w:rsidP="00163737">
          <w:pPr>
            <w:pStyle w:val="45E18662FCEC4A47A1CAD9AEDA0C484B"/>
          </w:pPr>
          <w:r w:rsidRPr="00DC60E4">
            <w:rPr>
              <w:rStyle w:val="PlaceholderText"/>
            </w:rPr>
            <w:t>Click or tap here to enter text.</w:t>
          </w:r>
        </w:p>
      </w:docPartBody>
    </w:docPart>
    <w:docPart>
      <w:docPartPr>
        <w:name w:val="962EC0D534344089AEE576485C051F60"/>
        <w:category>
          <w:name w:val="General"/>
          <w:gallery w:val="placeholder"/>
        </w:category>
        <w:types>
          <w:type w:val="bbPlcHdr"/>
        </w:types>
        <w:behaviors>
          <w:behavior w:val="content"/>
        </w:behaviors>
        <w:guid w:val="{8FA5309C-72CC-493C-9071-2DA3E067BE2E}"/>
      </w:docPartPr>
      <w:docPartBody>
        <w:p w:rsidR="00A16D05" w:rsidRDefault="00163737" w:rsidP="00163737">
          <w:pPr>
            <w:pStyle w:val="962EC0D534344089AEE576485C051F60"/>
          </w:pPr>
          <w:r w:rsidRPr="00DC60E4">
            <w:rPr>
              <w:rStyle w:val="PlaceholderText"/>
            </w:rPr>
            <w:t>Click or tap here to enter text.</w:t>
          </w:r>
        </w:p>
      </w:docPartBody>
    </w:docPart>
    <w:docPart>
      <w:docPartPr>
        <w:name w:val="7461FA236CA943C8B2262A2C446C72CC"/>
        <w:category>
          <w:name w:val="General"/>
          <w:gallery w:val="placeholder"/>
        </w:category>
        <w:types>
          <w:type w:val="bbPlcHdr"/>
        </w:types>
        <w:behaviors>
          <w:behavior w:val="content"/>
        </w:behaviors>
        <w:guid w:val="{AD437328-1C14-48A7-81A9-C05A5DB9F688}"/>
      </w:docPartPr>
      <w:docPartBody>
        <w:p w:rsidR="00A16D05" w:rsidRDefault="00163737" w:rsidP="00163737">
          <w:pPr>
            <w:pStyle w:val="7461FA236CA943C8B2262A2C446C72CC"/>
          </w:pPr>
          <w:r w:rsidRPr="00DC60E4">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A08C4141-9AAF-43D9-A779-A0D3B86E0507}"/>
      </w:docPartPr>
      <w:docPartBody>
        <w:p w:rsidR="00BF11B7" w:rsidRDefault="00BF11B7">
          <w:r w:rsidRPr="006D5BF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737"/>
    <w:rsid w:val="000408B1"/>
    <w:rsid w:val="00074E9E"/>
    <w:rsid w:val="00163737"/>
    <w:rsid w:val="00267980"/>
    <w:rsid w:val="002F426D"/>
    <w:rsid w:val="003403F7"/>
    <w:rsid w:val="00344255"/>
    <w:rsid w:val="003D4EF7"/>
    <w:rsid w:val="005610FC"/>
    <w:rsid w:val="006E2908"/>
    <w:rsid w:val="007214DC"/>
    <w:rsid w:val="007D0342"/>
    <w:rsid w:val="007F3695"/>
    <w:rsid w:val="0080120A"/>
    <w:rsid w:val="00827D8F"/>
    <w:rsid w:val="00861BC4"/>
    <w:rsid w:val="0088764C"/>
    <w:rsid w:val="008A3EF0"/>
    <w:rsid w:val="008B2E33"/>
    <w:rsid w:val="008C1980"/>
    <w:rsid w:val="009704AD"/>
    <w:rsid w:val="00A1434C"/>
    <w:rsid w:val="00A16D05"/>
    <w:rsid w:val="00A86D25"/>
    <w:rsid w:val="00BF11B7"/>
    <w:rsid w:val="00DB0412"/>
    <w:rsid w:val="00F37A16"/>
    <w:rsid w:val="00F87445"/>
    <w:rsid w:val="00FF73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11B7"/>
    <w:rPr>
      <w:color w:val="808080"/>
    </w:rPr>
  </w:style>
  <w:style w:type="paragraph" w:customStyle="1" w:styleId="C83A53F23C714EB48B3A0B59DCC0F2DE">
    <w:name w:val="C83A53F23C714EB48B3A0B59DCC0F2DE"/>
    <w:rsid w:val="00163737"/>
  </w:style>
  <w:style w:type="paragraph" w:customStyle="1" w:styleId="45E18662FCEC4A47A1CAD9AEDA0C484B">
    <w:name w:val="45E18662FCEC4A47A1CAD9AEDA0C484B"/>
    <w:rsid w:val="00163737"/>
  </w:style>
  <w:style w:type="paragraph" w:customStyle="1" w:styleId="962EC0D534344089AEE576485C051F60">
    <w:name w:val="962EC0D534344089AEE576485C051F60"/>
    <w:rsid w:val="00163737"/>
  </w:style>
  <w:style w:type="paragraph" w:customStyle="1" w:styleId="7461FA236CA943C8B2262A2C446C72CC">
    <w:name w:val="7461FA236CA943C8B2262A2C446C72CC"/>
    <w:rsid w:val="001637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5001B7-1C77-4142-8FC9-B32D253700C0}">
  <we:reference id="wa104382081" version="1.55.1.0" store="en-US" storeType="OMEX"/>
  <we:alternateReferences>
    <we:reference id="WA104382081" version="1.55.1.0" store="en-US" storeType="OMEX"/>
  </we:alternateReferences>
  <we:properties>
    <we:property name="MENDELEY_CITATIONS" value="[{&quot;citationID&quot;:&quot;MENDELEY_CITATION_902a70d7-55a9-44f7-a7ba-c00b8a81a5d6&quot;,&quot;properties&quot;:{&quot;noteIndex&quot;:0},&quot;isEdited&quot;:false,&quot;manualOverride&quot;:{&quot;isManuallyOverridden&quot;:false,&quot;citeprocText&quot;:&quot;(Perry, 2004)&quot;,&quot;manualOverrideText&quot;:&quot;&quot;},&quot;citationTag&quot;:&quot;MENDELEY_CITATION_v3_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&quot;,&quot;citationItems&quot;:[{&quot;id&quot;:&quot;5537dda5-d5af-313f-ad53-fe6bc8b5ad14&quot;,&quot;itemData&quot;:{&quot;type&quot;:&quot;article-journal&quot;,&quot;id&quot;:&quot;5537dda5-d5af-313f-ad53-fe6bc8b5ad14&quot;,&quot;title&quot;:&quot;The FlightGear Flight Simulator&quot;,&quot;groupId&quot;:&quot;e99c7f73-c370-38e9-9789-943903d16087&quot;,&quot;author&quot;:[{&quot;family&quot;:&quot;Perry&quot;,&quot;given&quot;:&quot;Alexander R&quot;,&quot;parse-names&quot;:false,&quot;dropping-particle&quot;:&quot;&quot;,&quot;non-dropping-particle&quot;:&quot;&quot;}],&quot;accessed&quot;:{&quot;date-parts&quot;:[[2023,9,5]]},&quot;issued&quot;:{&quot;date-parts&quot;:[[2004]]},&quot;page&quot;:&quot;1-12&quot;,&quot;abstract&quot;:&quot;The open source flight simulator FlightGear is developed from contributions by many talented people around the world. The main focus is a desire to 'do things right' and to minimize short cuts. FlightGear has become more configurable and flexible in recent years making for a huge improvement in the user's overall experience. This overview discusses the project, recent advances, some of the new opportunities and newer applications.&quot;},&quot;isTemporary&quot;:false}]},{&quot;citationID&quot;:&quot;MENDELEY_CITATION_e8fa05c7-0a9d-4f71-9d2e-e29693987bc3&quot;,&quot;properties&quot;:{&quot;noteIndex&quot;:0},&quot;isEdited&quot;:false,&quot;manualOverride&quot;:{&quot;isManuallyOverridden&quot;:true,&quot;citeprocText&quot;:&quot;(Chu &amp;#38; Karr, 2017)&quot;,&quot;manualOverrideText&quot;:&quot;(Chu &amp; Karr, 2017).&quot;},&quot;citationTag&quot;:&quot;MENDELEY_CITATION_v3_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&quot;,&quot;citationItems&quot;:[{&quot;id&quot;:&quot;8f8b3cb2-6014-3aae-bd17-6b88c05fec61&quot;,&quot;itemData&quot;:{&quot;type&quot;:&quot;article-journal&quot;,&quot;id&quot;:&quot;8f8b3cb2-6014-3aae-bd17-6b88c05fec61&quot;,&quot;title&quot;:&quot;Environmental Impact: Concept, Consequences, Measurement&quot;,&quot;groupId&quot;:&quot;e99c7f73-c370-38e9-9789-943903d16087&quot;,&quot;author&quot;:[{&quot;family&quot;:&quot;Chu&quot;,&quot;given&quot;:&quot;E.W.&quot;,&quot;parse-names&quot;:false,&quot;dropping-particle&quot;:&quot;&quot;,&quot;non-dropping-particle&quot;:&quot;&quot;},{&quot;family&quot;:&quot;Karr&quot;,&quot;given&quot;:&quot;J.R.&quot;,&quot;parse-names&quot;:false,&quot;dropping-particle&quot;:&quot;&quot;,&quot;non-dropping-particle&quot;:&quot;&quot;}],&quot;container-title&quot;:&quot;Reference Module in Life Sciences&quot;,&quot;accessed&quot;:{&quot;date-parts&quot;:[[2023,9,4]]},&quot;DOI&quot;:&quot;10.1016/B978-0-12-809633-8.02380-3&quot;,&quot;URL&quot;:&quot;/pmc/articles/PMC7157458/&quot;,&quot;issued&quot;:{&quot;date-parts&quot;:[[2017]]},&quot;abstract&quot;:&quot;Environments on Earth are always changing, and living systems evolve within them. For most of their history, human beings did the same. But in the last two centuries, humans have become the planet’s dominant species, changing and often degrading Earth’s environments and living systems, including human cultures, in unprecedented ways. Contemporary worldviews that have severed ancient connections between people and the environments that shaped us – plus our consumption and population growth – deepened this degradation. Understanding, measuring, and managing today’s human environmental impacts – the most important consequence of which is the impoverishment of living systems – is humanity’s greatest challenge for the 21st century.&quot;,&quot;publisher&quot;:&quot;Elsevier&quot;},&quot;isTemporary&quot;:false}]},{&quot;citationID&quot;:&quot;MENDELEY_CITATION_85f050fb-cb50-4826-8691-89eec608cb79&quot;,&quot;properties&quot;:{&quot;noteIndex&quot;:0},&quot;isEdited&quot;:false,&quot;manualOverride&quot;:{&quot;isManuallyOverridden&quot;:false,&quot;citeprocText&quot;:&quot;(Ranabhat Sharad, 2023)&quot;,&quot;manualOverrideText&quot;:&quot;&quot;},&quot;citationTag&quot;:&quot;MENDELEY_CITATION_v3_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&quot;,&quot;citationItems&quot;:[{&quot;id&quot;:&quot;70390775-374e-33c3-af22-fc8c1eaca9ee&quot;,&quot;itemData&quot;:{&quot;type&quot;:&quot;webpage&quot;,&quot;id&quot;:&quot;70390775-374e-33c3-af22-fc8c1eaca9ee&quot;,&quot;title&quot;:&quot;The World of Flight Simulators – Airways&quot;,&quot;groupId&quot;:&quot;e99c7f73-c370-38e9-9789-943903d16087&quot;,&quot;author&quot;:[{&quot;family&quot;:&quot;Ranabhat Sharad&quot;,&quot;given&quot;:&quot;&quot;,&quot;parse-names&quot;:false,&quot;dropping-particle&quot;:&quot;&quot;,&quot;non-dropping-particle&quot;:&quot;&quot;}],&quot;accessed&quot;:{&quot;date-parts&quot;:[[2023,9,4]]},&quot;URL&quot;:&quot;https://airwaysmag.com/flight-simulators/&quot;,&quot;issued&quot;:{&quot;date-parts&quot;:[[2023]]}},&quot;isTemporary&quot;:false}]},{&quot;citationID&quot;:&quot;MENDELEY_CITATION_b4b5cb5e-e2f9-47b2-9e80-f0eb7f7be1bc&quot;,&quot;properties&quot;:{&quot;noteIndex&quot;:0},&quot;isEdited&quot;:false,&quot;manualOverride&quot;:{&quot;isManuallyOverridden&quot;:false,&quot;citeprocText&quot;:&quot;(Utrilla, 2017)&quot;,&quot;manualOverrideText&quot;:&quot;&quot;},&quot;citationTag&quot;:&quot;MENDELEY_CITATION_v3_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&quot;,&quot;citationItems&quot;:[{&quot;id&quot;:&quot;fbac79c8-ce2f-343f-aa9c-260af7ba61c2&quot;,&quot;itemData&quot;:{&quot;type&quot;:&quot;article-journal&quot;,&quot;id&quot;:&quot;fbac79c8-ce2f-343f-aa9c-260af7ba61c2&quot;,&quot;title&quot;:&quot;FLIGHT SIMULATOR DEVELOPMENT WITH SAFETY SYSTEM IMPLEMENTATION&quot;,&quot;groupId&quot;:&quot;e99c7f73-c370-38e9-9789-943903d16087&quot;,&quot;author&quot;:[{&quot;family&quot;:&quot;Utrilla&quot;,&quot;given&quot;:&quot;Berta Martínez&quot;,&quot;parse-names&quot;:false,&quot;dropping-particle&quot;:&quot;&quot;,&quot;non-dropping-particle&quot;:&quot;&quot;}],&quot;accessed&quot;:{&quot;date-parts&quot;:[[2023,9,5]]},&quot;issued&quot;:{&quot;date-parts&quot;:[[2017]]},&quot;page&quot;:&quot;9&quot;,&quot;abstract&quot;:&quot;Tampereen ammattikorkeakoulu,&quot;},&quot;isTemporary&quot;:false}]},{&quot;citationID&quot;:&quot;MENDELEY_CITATION_784481dd-f4d5-4a4b-97f2-a38d1acedb06&quot;,&quot;properties&quot;:{&quot;noteIndex&quot;:0},&quot;isEdited&quot;:false,&quot;manualOverride&quot;:{&quot;isManuallyOverridden&quot;:false,&quot;citeprocText&quot;:&quot;(Schennetten et al., 2018)&quot;,&quot;manualOverrideText&quot;:&quot;&quot;},&quot;citationTag&quot;:&quot;MENDELEY_CITATION_v3_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&quot;,&quot;citationItems&quot;:[{&quot;id&quot;:&quot;a6ab881f-ccef-3a6b-865d-8f543a49b0cb&quot;,&quot;itemData&quot;:{&quot;type&quot;:&quot;article-journal&quot;,&quot;id&quot;:&quot;a6ab881f-ccef-3a6b-865d-8f543a49b0cb&quot;,&quot;title&quot;:&quot;Research on Virtual Visualization Technology of Flight Simulation You may also like Measurement of UV radiation in commercial aircraft Usability Evaluation Survey for Identifying Design Issues in Civil Flight Deck Negin Ozve Aminian, Fairuz Izzuddin Romli and Surjatin Wiriadidjaja-Validation of a radiative transfer model with measurements of UV radiation inside a commercial aircraft Research on Virtual Visualization Technology of Flight Simulation&quot;,&quot;groupId&quot;:&quot;e99c7f73-c370-38e9-9789-943903d16087&quot;,&quot;author&quot;:[{&quot;family&quot;:&quot;Schennetten&quot;,&quot;given&quot;:&quot;Kai&quot;,&quot;parse-names&quot;:false,&quot;dropping-particle&quot;:&quot;&quot;,&quot;non-dropping-particle&quot;:&quot;&quot;},{&quot;family&quot;:&quot;Meier&quot;,&quot;given&quot;:&quot;Matthias M&quot;,&quot;parse-names&quot;:false,&quot;dropping-particle&quot;:&quot;&quot;,&quot;non-dropping-particle&quot;:&quot;&quot;},{&quot;family&quot;:&quot;Scheibinger&quot;,&quot;given&quot;:&quot;Markus&quot;,&quot;parse-names&quot;:false,&quot;dropping-particle&quot;:&quot;&quot;,&quot;non-dropping-particle&quot;:&quot;&quot;},{&quot;family&quot;:&quot;Meerkötter&quot;,&quot;given&quot;:&quot;Ralf&quot;,&quot;parse-names&quot;:false,&quot;dropping-particle&quot;:&quot;&quot;,&quot;non-dropping-particle&quot;:&quot;&quot;},{&quot;family&quot;:&quot;Jiao&quot;,&quot;given&quot;:&quot;Peigang&quot;,&quot;parse-names&quot;:false,&quot;dropping-particle&quot;:&quot;&quot;,&quot;non-dropping-particle&quot;:&quot;&quot;},{&quot;family&quot;:&quot;Wang&quot;,&quot;given&quot;:&quot;Lei&quot;,&quot;parse-names&quot;:false,&quot;dropping-particle&quot;:&quot;&quot;,&quot;non-dropping-particle&quot;:&quot;&quot;}],&quot;accessed&quot;:{&quot;date-parts&quot;:[[2023,9,5]]},&quot;DOI&quot;:&quot;10.1088/1757-899X/452/4/042206&quot;,&quot;issued&quot;:{&quot;date-parts&quot;:[[2018]]},&quot;abstract&quot;:&quot;This paper describes various common modeling techniques and optimization methods in visual flight simulation. A large area of terrain, airplane and instrument are modeled visually using modeling tools Creator. The models are optimized using the LOD (Levels of Detail), DOF (Degree of Freedom), Fst and bounding volume techniques. In the design of the visual virtual environment, the environmental sounds are joined in order to enhance the realism of virtual environment. Through visual programming LynX and code writing, the real-time dynamic interactive driving of the instrument in the cockpit has been realized, and the prototype of the flight simulation visualization system has been realized.&quot;,&quot;issue&quot;:&quot;4&quot;,&quot;volume&quot;:&quot;452&quot;},&quot;isTemporary&quot;:false}]},{&quot;citationID&quot;:&quot;MENDELEY_CITATION_7f2296a6-eaa6-4912-b5b7-258f9668a309&quot;,&quot;properties&quot;:{&quot;noteIndex&quot;:0},&quot;isEdited&quot;:false,&quot;manualOverride&quot;:{&quot;isManuallyOverridden&quot;:true,&quot;citeprocText&quot;:&quot;(Lazic et al., 2022a, 2022b)&quot;,&quot;manualOverrideText&quot;:&quot;(Lazic et al., 2022)&quot;},&quot;citationTag&quot;:&quot;MENDELEY_CITATION_v3_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&quot;,&quot;citationItems&quot;:[{&quot;id&quot;:&quot;83963a73-2f1c-3a79-bef8-434ed3b4e9ad&quot;,&quot;itemData&quot;:{&quot;type&quot;:&quot;article-journal&quot;,&quot;id&quot;:&quot;83963a73-2f1c-3a79-bef8-434ed3b4e9ad&quot;,&quot;title&quot;:&quot;The role of flight simulation in flight training of pilots for crisis management&quot;,&quot;author&quot;:[{&quot;family&quot;:&quot;Lazic&quot;,&quot;given&quot;:&quot;Dragan Andrija&quot;,&quot;parse-names&quot;:false,&quot;dropping-particle&quot;:&quot;&quot;,&quot;non-dropping-particle&quot;:&quot;&quot;},{&quot;family&quot;:&quot;Grujic&quot;,&quot;given&quot;:&quot;Vladimir&quot;,&quot;parse-names&quot;:false,&quot;dropping-particle&quot;:&quot;&quot;,&quot;non-dropping-particle&quot;:&quot;&quot;},{&quot;family&quot;:&quot;Tanaskovic&quot;,&quot;given&quot;:&quot;Marko&quot;,&quot;parse-names&quot;:false,&quot;dropping-particle&quot;:&quot;&quot;,&quot;non-dropping-particle&quot;:&quot;&quot;}],&quot;container-title&quot;:&quot;South Florida Journal of Development&quot;,&quot;DOI&quot;:&quot;10.46932/sfjdv3n3-046&quot;,&quot;issued&quot;:{&quot;date-parts&quot;:[[2022,6,2]]},&quot;page&quot;:&quot;3624-3636&quot;,&quot;abstract&quot;:&quot;Every day over 102.000 commercial passenger flights take place on a global scale above our heads. Because of that many questions arise in the areas of safety and security in massive air traffic. If airlines use crisis management, any activity concerning the preparation of the crew and the aircraft for a particular task - flight gets more significance and importance. During the flight, the pilot - the captain of the aircraft, is the key person of any company activity that includes transport of people and goods, and that is the reason why a pilot's psycho-physical abilities and flying performance must be constantly checked, evaluated and improved. In a plane crash near North Macedonia's capital city Skopje, the aviation investigators discovered the number of serious failures in pilot training that led to the fall of a private plane Cessna 340. The investigation revealed that although the pilot was certificated to fly in instrument meteorological conditions, his actions in the air indicate that he was not well trained. European and American aviation authorities have clear legal regulations regarding the training and certification for individual flight categories as well as a categorized simulation technique where pilots exercise before they get one of the flying categories. Flight simulators play an essential role in the training of the future pilots for both visual and instrumental flight conditions&quot;,&quot;publisher&quot;:&quot;South Florida Publishing LLC&quot;,&quot;issue&quot;:&quot;3&quot;,&quot;volume&quot;:&quot;3&quot;,&quot;container-title-short&quot;:&quot;&quot;},&quot;isTemporary&quot;:false},{&quot;id&quot;:&quot;9f4fd236-a181-323f-9fbc-03b13a480296&quot;,&quot;itemData&quot;:{&quot;type&quot;:&quot;article-journal&quot;,&quot;id&quot;:&quot;9f4fd236-a181-323f-9fbc-03b13a480296&quot;,&quot;title&quot;:&quot;The role of flight simulation in flight training of pilots for crisis management&quot;,&quot;groupId&quot;:&quot;e99c7f73-c370-38e9-9789-943903d16087&quot;,&quot;author&quot;:[{&quot;family&quot;:&quot;Lazic&quot;,&quot;given&quot;:&quot;Dragan Andrija&quot;,&quot;parse-names&quot;:false,&quot;dropping-particle&quot;:&quot;&quot;,&quot;non-dropping-particle&quot;:&quot;&quot;},{&quot;family&quot;:&quot;Grujic&quot;,&quot;given&quot;:&quot;Vladimir&quot;,&quot;parse-names&quot;:false,&quot;dropping-particle&quot;:&quot;&quot;,&quot;non-dropping-particle&quot;:&quot;&quot;},{&quot;family&quot;:&quot;Tanaskovic&quot;,&quot;given&quot;:&quot;Marko&quot;,&quot;parse-names&quot;:false,&quot;dropping-particle&quot;:&quot;&quot;,&quot;non-dropping-particle&quot;:&quot;&quot;}],&quot;container-title&quot;:&quot;South Florida Journal of Development&quot;,&quot;DOI&quot;:&quot;10.46932/sfjdv3n3-046&quot;,&quot;issued&quot;:{&quot;date-parts&quot;:[[2022,6,2]]},&quot;page&quot;:&quot;3624-3636&quot;,&quot;abstract&quot;:&quot;Every day over 102.000 commercial passenger flights take place on a global scale above our heads. Because of that many questions arise in the areas of safety and security in massive air traffic. If airlines use crisis management, any activity concerning the preparation of the crew and the aircraft for a particular task - flight gets more significance and importance. During the flight, the pilot - the captain of the aircraft, is the key person of any company activity that includes transport of people and goods, and that is the reason why a pilot's psycho-physical abilities and flying performance must be constantly checked, evaluated and improved. In a plane crash near North Macedonia's capital city Skopje, the aviation investigators discovered the number of serious failures in pilot training that led to the fall of a private plane Cessna 340. The investigation revealed that although the pilot was certificated to fly in instrument meteorological conditions, his actions in the air indicate that he was not well trained. European and American aviation authorities have clear legal regulations regarding the training and certification for individual flight categories as well as a categorized simulation technique where pilots exercise before they get one of the flying categories. Flight simulators play an essential role in the training of the future pilots for both visual and instrumental flight conditions&quot;,&quot;publisher&quot;:&quot;South Florida Publishing LLC&quot;,&quot;issue&quot;:&quot;3&quot;,&quot;volume&quot;:&quot;3&quot;},&quot;isTemporary&quot;:false}]},{&quot;citationID&quot;:&quot;MENDELEY_CITATION_e6281593-c0b4-451d-adc6-0dfe65ed60d3&quot;,&quot;properties&quot;:{&quot;noteIndex&quot;:0},&quot;isEdited&quot;:false,&quot;manualOverride&quot;:{&quot;isManuallyOverridden&quot;:false,&quot;citeprocText&quot;:&quot;(Brittany Vincent, 2023)&quot;,&quot;manualOverrideText&quot;:&quot;&quot;},&quot;citationTag&quot;:&quot;MENDELEY_CITATION_v3_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&quot;,&quot;citationItems&quot;:[{&quot;id&quot;:&quot;dc78b712-1d28-365a-bd3d-3a111ada373e&quot;,&quot;itemData&quot;:{&quot;type&quot;:&quot;report&quot;,&quot;id&quot;:&quot;dc78b712-1d28-365a-bd3d-3a111ada373e&quot;,&quot;title&quot;:&quot;Microsoft® Flight Simulator For Dummies® ANY IMPLIED WARRANTIES OF MERCHANTABILITY OR FITNESS FOR A&quot;,&quot;groupId&quot;:&quot;e99c7f73-c370-38e9-9789-943903d16087&quot;,&quot;author&quot;:[{&quot;family&quot;:&quot;Brittany Vincent&quot;,&quot;given&quot;:&quot;&quot;,&quot;parse-names&quot;:false,&quot;dropping-particle&quot;:&quot;&quot;,&quot;non-dropping-particle&quot;:&quot;&quot;}],&quot;URL&quot;:&quot;http://www.wiley.com/go/permissions.&quot;,&quot;issued&quot;:{&quot;date-parts&quot;:[[2023]]}},&quot;isTemporary&quot;:false}]},{&quot;citationID&quot;:&quot;MENDELEY_CITATION_5f7ae806-9449-4f52-b813-3c5eddaa47f0&quot;,&quot;properties&quot;:{&quot;noteIndex&quot;:0},&quot;isEdited&quot;:false,&quot;manualOverride&quot;:{&quot;isManuallyOverridden&quot;:false,&quot;citeprocText&quot;:&quot;(West &amp;#38; Lane-Cummings, 2007)&quot;,&quot;manualOverrideText&quot;:&quot;&quot;},&quot;citationTag&quot;:&quot;MENDELEY_CITATION_v3_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&quot;,&quot;citationItems&quot;:[{&quot;id&quot;:&quot;11390dd4-520b-3463-8af7-2a698db98269&quot;,&quot;itemData&quot;:{&quot;type&quot;:&quot;report&quot;,&quot;id&quot;:&quot;11390dd4-520b-3463-8af7-2a698db98269&quot;,&quot;title&quot;:&quot;MICROSOFT MICROSOFT ® ® FLIGHT SIMULATOR X FOR PILOTS: FLIGHT SIMULATOR X FOR PILOTS: REAL-WORLD TRAINING REAL-WORLD TRAINING&quot;,&quot;groupId&quot;:&quot;e99c7f73-c370-38e9-9789-943903d16087&quot;,&quot;author&quot;:[{&quot;family&quot;:&quot;West&quot;,&quot;given&quot;:&quot;Jeff&quot;,&quot;parse-names&quot;:false,&quot;dropping-particle&quot;:&quot;Van&quot;,&quot;non-dropping-particle&quot;:&quot;&quot;},{&quot;family&quot;:&quot;Lane-Cummings&quot;,&quot;given&quot;:&quot;Kevin&quot;,&quot;parse-names&quot;:false,&quot;dropping-particle&quot;:&quot;&quot;,&quot;non-dropping-particle&quot;:&quot;&quot;}],&quot;issued&quot;:{&quot;date-parts&quot;:[[2007]]}},&quot;isTemporary&quot;:false}]},{&quot;citationID&quot;:&quot;MENDELEY_CITATION_2a2ccc29-d955-4365-8a79-c5ce8ba99694&quot;,&quot;properties&quot;:{&quot;noteIndex&quot;:0},&quot;isEdited&quot;:false,&quot;manualOverride&quot;:{&quot;isManuallyOverridden&quot;:false,&quot;citeprocText&quot;:&quot;(Latifi, 2021)&quot;,&quot;manualOverrideText&quot;:&quot;&quot;},&quot;citationTag&quot;:&quot;MENDELEY_CITATION_v3_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&quot;,&quot;citationItems&quot;:[{&quot;id&quot;:&quot;3f8288f8-46b0-33ab-bff3-08c79999e891&quot;,&quot;itemData&quot;:{&quot;type&quot;:&quot;article-journal&quot;,&quot;id&quot;:&quot;3f8288f8-46b0-33ab-bff3-08c79999e891&quot;,&quot;title&quot;:&quot;ITNG 2021 18th International Conference on Information Technology-New Generations&quot;,&quot;groupId&quot;:&quot;e99c7f73-c370-38e9-9789-943903d16087&quot;,&quot;author&quot;:[{&quot;family&quot;:&quot;Latifi&quot;,&quot;given&quot;:&quot;Shahram&quot;,&quot;parse-names&quot;:false,&quot;dropping-particle&quot;:&quot;&quot;,&quot;non-dropping-particle&quot;:&quot;&quot;}],&quot;accessed&quot;:{&quot;date-parts&quot;:[[2023,9,4]]},&quot;ISBN&quot;:&quot;9783030704162&quot;,&quot;issued&quot;:{&quot;date-parts&quot;:[[2021]]},&quot;abstract&quot;:&quot;Includes index. This volume represents the 18th International Conference on Information Technology - New Generations (ITNG), 2021. ITNG is an annual event focusing on state of the art technologies pertaining to digital information and communications. The applications of advanced information technology to such domains as astronomy, biology, education, geosciences, security, and health care are the among topics of relevance to ITNG. Visionary ideas, theoretical and experimental results, as well as prototypes, designs, and tools that help the information readily flow to the user are of special interest. Machine Learning, Robotics, High Performance Computing, and Innovative Methods of Computing are examples of related topics. The conference features keynote speakers, a best student award, poster award, service award, a technical open panel, and workshops/exhibits from industry, government and academia. This publication is unique as it captures modern trends in IT with a balance of theoretical and experimental work. Most other work focus either on theoretical or experimental, but not both. Accordingly, we do not know of any competitive literature. AI &amp; Robotics -- Cybersecurity I -- Cybersecurity II -- E-Health -- Management &amp; Applications -- Theory &amp; Computation -- High Performance Computing Architectures -- Social Computing/E-Learning -- Pandemic -- Blockchain Technology -- Biometrics, Pattern Recognition and Classification -- Data Sciences.&quot;,&quot;publisher&quot;:&quot;Springer&quot;},&quot;isTemporary&quot;:false}]},{&quot;citationID&quot;:&quot;MENDELEY_CITATION_0504ac18-5ade-4b44-9892-eb516ffd2c4e&quot;,&quot;properties&quot;:{&quot;noteIndex&quot;:0},&quot;isEdited&quot;:false,&quot;manualOverride&quot;:{&quot;isManuallyOverridden&quot;:false,&quot;citeprocText&quot;:&quot;(Ramirez &amp;#38; LaBarge, 2018)&quot;,&quot;manualOverrideText&quot;:&quot;&quot;},&quot;citationTag&quot;:&quot;MENDELEY_CITATION_v3_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&quot;,&quot;citationItems&quot;:[{&quot;id&quot;:&quot;b514cbba-161d-310e-9d57-f62a9209fddb&quot;,&quot;itemData&quot;:{&quot;type&quot;:&quot;article-journal&quot;,&quot;id&quot;:&quot;b514cbba-161d-310e-9d57-f62a9209fddb&quot;,&quot;title&quot;:&quot;Real moral problems in the use of virtual reality&quot;,&quot;groupId&quot;:&quot;e99c7f73-c370-38e9-9789-943903d16087&quot;,&quot;author&quot;:[{&quot;family&quot;:&quot;Ramirez&quot;,&quot;given&quot;:&quot;Erick Jose&quot;,&quot;parse-names&quot;:false,&quot;dropping-particle&quot;:&quot;&quot;,&quot;non-dropping-particle&quot;:&quot;&quot;},{&quot;family&quot;:&quot;LaBarge&quot;,&quot;given&quot;:&quot;Scott&quot;,&quot;parse-names&quot;:false,&quot;dropping-particle&quot;:&quot;&quot;,&quot;non-dropping-particle&quot;:&quot;&quot;}],&quot;container-title&quot;:&quot;Ethics and Information Technology&quot;,&quot;container-title-short&quot;:&quot;Ethics Inf Technol&quot;,&quot;accessed&quot;:{&quot;date-parts&quot;:[[2023,9,4]]},&quot;DOI&quot;:&quot;10.1007/S10676-018-9473-5/METRICS&quot;,&quot;ISSN&quot;:&quot;15728439&quot;,&quot;URL&quot;:&quot;https://link.springer.com/article/10.1007/s10676-018-9473-5&quot;,&quot;issued&quot;:{&quot;date-parts&quot;:[[2018,12,1]]},&quot;page&quot;:&quot;249-263&quot;,&quot;abstract&quot;:&quot;In this paper, we argue that, under a specific set of circumstances, designing and employing certain kinds of virtual reality (VR) experiences can be unethical. After a general discussion of simulations and their ethical context, we begin our argument by distinguishing between the experiences generated by different media (text, film, computer game simulation, and VR simulation), and argue that VR experiences offer an unprecedented degree of what we call “perspectival fidelity” that prior modes of simulation lack. Additionally, we argue that when VR experiences couple this perspectival fidelity with what we call “context realism,” VR experiences have the ability to produce “virtually real experiences.” We claim that virtually real experiences generate ethical issues for VR technologies that are unique to the medium. Because subjects of these experiences treat them as if they were real, a higher degree of ethical scrutiny should be applied to any VR scenario with the potential to generate virtually real experiences. To mitigate this unique moral hazard, we propose and defend what we call “The Equivalence Principle.” This principle states that “if it would be wrong to allow subjects to have a certain experience in reality, then it would be wrong to allow subjects to have that experience in a virtually real setting.” We argue that such a principle, although limited in scope, should be part of the risk analysis conducted by any Institutional Review Boards, psychologists, empirically oriented philosophers, or game designers who are using VR technology in their work.&quot;,&quot;publisher&quot;:&quot;Springer Netherlands&quot;,&quot;issue&quot;:&quot;4&quot;,&quot;volume&quot;:&quot;20&quot;},&quot;isTemporary&quot;:false}]},{&quot;citationID&quot;:&quot;MENDELEY_CITATION_e5cec03a-5101-4605-99ce-3347b92636d4&quot;,&quot;properties&quot;:{&quot;noteIndex&quot;:0},&quot;isEdited&quot;:false,&quot;manualOverride&quot;:{&quot;isManuallyOverridden&quot;:false,&quot;citeprocText&quot;:&quot;(Jentsch et al., 2017)&quot;,&quot;manualOverrideText&quot;:&quot;&quot;},&quot;citationTag&quot;:&quot;MENDELEY_CITATION_v3_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&quot;,&quot;citationItems&quot;:[{&quot;id&quot;:&quot;2e179159-d362-38f3-8c42-d49ce1cdeb50&quot;,&quot;itemData&quot;:{&quot;type&quot;:&quot;article-journal&quot;,&quot;id&quot;:&quot;2e179159-d362-38f3-8c42-d49ce1cdeb50&quot;,&quot;title&quot;:&quot;Simulation in aviation training&quot;,&quot;groupId&quot;:&quot;e99c7f73-c370-38e9-9789-943903d16087&quot;,&quot;author&quot;:[{&quot;family&quot;:&quot;Jentsch&quot;,&quot;given&quot;:&quot;Florian&quot;,&quot;parse-names&quot;:false,&quot;dropping-particle&quot;:&quot;&quot;,&quot;non-dropping-particle&quot;:&quot;&quot;},{&quot;family&quot;:&quot;Curtis&quot;,&quot;given&quot;:&quot;Michael&quot;,&quot;parse-names&quot;:false,&quot;dropping-particle&quot;:&quot;&quot;,&quot;non-dropping-particle&quot;:&quot;&quot;},{&quot;family&quot;:&quot;Salas&quot;,&quot;given&quot;:&quot;Eduardo&quot;,&quot;parse-names&quot;:false,&quot;dropping-particle&quot;:&quot;&quot;,&quot;non-dropping-particle&quot;:&quot;&quot;}],&quot;accessed&quot;:{&quot;date-parts&quot;:[[2023,9,4]]},&quot;ISBN&quot;:&quot;9781351900027&quot;,&quot;issued&quot;:{&quot;date-parts&quot;:[[2017]]},&quot;abstract&quot;:&quot;Originally published 2011 by Ashgate Publishing. pt. I. Using simulation for training -- pt. II. Simulation fidelity -- pt. III. Physiological responses and simulation sickness -- pt. IV. Simulation as training and method -- pt. V. Training evaluation using simulation -- pt. VI. Simulation beyond aviation.&quot;},&quot;isTemporary&quot;:false}]},{&quot;citationID&quot;:&quot;MENDELEY_CITATION_f061ab83-fc19-4e75-aa0b-f1d7f77c6a4d&quot;,&quot;properties&quot;:{&quot;noteIndex&quot;:0},&quot;isEdited&quot;:false,&quot;manualOverride&quot;:{&quot;isManuallyOverridden&quot;:false,&quot;citeprocText&quot;:&quot;(Koglbauer &amp;#38; Biede-Straussberger, 2021)&quot;,&quot;manualOverrideText&quot;:&quot;&quot;},&quot;citationTag&quot;:&quot;MENDELEY_CITATION_v3_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&quot;,&quot;citationItems&quot;:[{&quot;id&quot;:&quot;579a0972-e2a1-3f87-9cd7-d3daa7cfecab&quot;,&quot;itemData&quot;:{&quot;type&quot;:&quot;book&quot;,&quot;id&quot;:&quot;579a0972-e2a1-3f87-9cd7-d3daa7cfecab&quot;,&quot;title&quot;:&quot;Aviation Psychology: Applied Methods and Techniques&quot;,&quot;groupId&quot;:&quot;e99c7f73-c370-38e9-9789-943903d16087&quot;,&quot;author&quot;:[{&quot;family&quot;:&quot;Koglbauer&quot;,&quot;given&quot;:&quot;Ioana Victoria&quot;,&quot;parse-names&quot;:false,&quot;dropping-particle&quot;:&quot;&quot;,&quot;non-dropping-particle&quot;:&quot;&quot;},{&quot;family&quot;:&quot;Biede-Straussberger&quot;,&quot;given&quot;:&quot;Sonja&quot;,&quot;parse-names&quot;:false,&quot;dropping-particle&quot;:&quot;&quot;,&quot;non-dropping-particle&quot;:&quot;&quot;}],&quot;accessed&quot;:{&quot;date-parts&quot;:[[2023,9,5]]},&quot;ISBN&quot;:&quot;978-0-88937-588-8&quot;,&quot;URL&quot;:&quot;https://graz.elsevierpure.com/en/publications/aviation-psychology-applied-methods-and-techniques&quot;,&quot;issued&quot;:{&quot;date-parts&quot;:[[2021]]},&quot;number-of-pages&quot;:&quot;65&quot;,&quot;publisher&quot;:&quot;Hogrefe Verlag GmbH &amp; Co.KG&quot;},&quot;isTemporary&quot;:false}]},{&quot;citationID&quot;:&quot;MENDELEY_CITATION_99cd2720-ed27-4ecf-91fb-0cf9592650eb&quot;,&quot;properties&quot;:{&quot;noteIndex&quot;:0},&quot;isEdited&quot;:false,&quot;manualOverride&quot;:{&quot;isManuallyOverridden&quot;:false,&quot;citeprocText&quot;:&quot;(Kramer &amp;#38; Busquets, 2000)&quot;,&quot;manualOverrideText&quot;:&quot;&quot;},&quot;citationTag&quot;:&quot;MENDELEY_CITATION_v3_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&quot;,&quot;citationItems&quot;:[{&quot;id&quot;:&quot;0197c90b-8e7c-3a37-bac5-b7976ec08b45&quot;,&quot;itemData&quot;:{&quot;type&quot;:&quot;report&quot;,&quot;id&quot;:&quot;0197c90b-8e7c-3a37-bac5-b7976ec08b45&quot;,&quot;title&quot;:&quot;Comparis on of Pilots ' Situationa l Awarenes s While Monitorin g Autoland Approach es Using Conventio nal and Advanced Flight Display Formats&quot;,&quot;groupId&quot;:&quot;e99c7f73-c370-38e9-9789-943903d16087&quot;,&quot;author&quot;:[{&quot;family&quot;:&quot;Kramer&quot;,&quot;given&quot;:&quot;Lynda J&quot;,&quot;parse-names&quot;:false,&quot;dropping-particle&quot;:&quot;&quot;,&quot;non-dropping-particle&quot;:&quot;&quot;},{&quot;family&quot;:&quot;Busquets&quot;,&quot;given&quot;:&quot;Anthony M&quot;,&quot;parse-names&quot;:false,&quot;dropping-particle&quot;:&quot;&quot;,&quot;non-dropping-particle&quot;:&quot;&quot;}],&quot;URL&quot;:&quot;http://www.sti.nasa.g&quot;,&quot;issued&quot;:{&quot;date-parts&quot;:[[2000]]},&quot;number-of-pages&quot;:&quot;2&quot;},&quot;isTemporary&quot;:false}]},{&quot;citationID&quot;:&quot;MENDELEY_CITATION_53b107aa-d6e2-4d34-a1a2-ee0ecaf3ed03&quot;,&quot;properties&quot;:{&quot;noteIndex&quot;:0},&quot;isEdited&quot;:false,&quot;manualOverride&quot;:{&quot;isManuallyOverridden&quot;:false,&quot;citeprocText&quot;:&quot;(Farmer et al., 2017)&quot;,&quot;manualOverrideText&quot;:&quot;&quot;},&quot;citationTag&quot;:&quot;MENDELEY_CITATION_v3_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&quot;,&quot;citationItems&quot;:[{&quot;id&quot;:&quot;c3f3d26e-464c-3fdd-925b-9effa2405605&quot;,&quot;itemData&quot;:{&quot;type&quot;:&quot;article-journal&quot;,&quot;id&quot;:&quot;c3f3d26e-464c-3fdd-925b-9effa2405605&quot;,&quot;title&quot;:&quot;Handbook of simulator-based training&quot;,&quot;groupId&quot;:&quot;e99c7f73-c370-38e9-9789-943903d16087&quot;,&quot;author&quot;:[{&quot;family&quot;:&quot;Farmer&quot;,&quot;given&quot;:&quot;Eric&quot;,&quot;parse-names&quot;:false,&quot;dropping-particle&quot;:&quot;&quot;,&quot;non-dropping-particle&quot;:&quot;&quot;},{&quot;family&quot;:&quot;Rooij&quot;,&quot;given&quot;:&quot;John&quot;,&quot;parse-names&quot;:false,&quot;dropping-particle&quot;:&quot;&quot;,&quot;non-dropping-particle&quot;:&quot;Van&quot;},{&quot;family&quot;:&quot;Riemersma&quot;,&quot;given&quot;:&quot;Johan&quot;,&quot;parse-names&quot;:false,&quot;dropping-particle&quot;:&quot;&quot;,&quot;non-dropping-particle&quot;:&quot;&quot;},{&quot;family&quot;:&quot;Jorna&quot;,&quot;given&quot;:&quot;Peter&quot;,&quot;parse-names&quot;:false,&quot;dropping-particle&quot;:&quot;&quot;,&quot;non-dropping-particle&quot;:&quot;&quot;},{&quot;family&quot;:&quot;Moraal&quot;,&quot;given&quot;:&quot;Jan&quot;,&quot;parse-names&quot;:false,&quot;dropping-particle&quot;:&quot;&quot;,&quot;non-dropping-particle&quot;:&quot;&quot;}],&quot;container-title&quot;:&quot;Handbook of Simulator-Based Training&quot;,&quot;accessed&quot;:{&quot;date-parts&quot;:[[2023,9,5]]},&quot;DOI&quot;:&quot;10.4324/9781315253671&quot;,&quot;ISBN&quot;:&quot;9781315253671&quot;,&quot;issued&quot;:{&quot;date-parts&quot;:[[2017,3,2]]},&quot;page&quot;:&quot;1-364&quot;,&quot;abstract&quot;:&quot;Advances in simulation technology have enabled an interesting amount of training and instruction to be conducted on training simulators instead of on real systems. However, experiences with the procurement and use of training simulators has not always been as successful, often owing to a lack of knowledge of didactics and of training programme development, and also to inadequate simulator specifications. The Handbook of Simulator-based Training represents the first comprehensive overview of the European state of the art in simulator-based training. It also comprises a well-founded and systematic approach to simulator-based training and the specification of simulator requirements. The multi-disciplinary research project described in this book combines the expertise of specialists in human factors, information systems, system design and engineering from 23 research and industrial organizations from five countries - France, Germany, the Netherlands, Spain, the UK. The authors have synthesized and documented the project results to ensure that this handbook provides not only many valuable guidelines, but more importantly a common frame of reference. It will be a key resource for the many specialists who are concerned with simulator-based training: researchers, engineers, and users; military training institutes and training system development departments; military staff responsible for the procurement of training devices and simulators; the simulator industry; the training research community; and the human factors and ergonomics community.&quot;,&quot;publisher&quot;:&quot;Taylor and Francis Inc.&quot;},&quot;isTemporary&quot;:false}]},{&quot;citationID&quot;:&quot;MENDELEY_CITATION_e1089f4e-d336-427d-ac05-2a880943c805&quot;,&quot;properties&quot;:{&quot;noteIndex&quot;:0},&quot;isEdited&quot;:false,&quot;manualOverride&quot;:{&quot;isManuallyOverridden&quot;:false,&quot;citeprocText&quot;:&quot;(Banks, 2000)&quot;,&quot;manualOverrideText&quot;:&quot;&quot;},&quot;citationTag&quot;:&quot;MENDELEY_CITATION_v3_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&quot;,&quot;citationItems&quot;:[{&quot;id&quot;:&quot;eafab6c4-0d31-3b76-87e0-c2847582f1ce&quot;,&quot;itemData&quot;:{&quot;type&quot;:&quot;article-journal&quot;,&quot;id&quot;:&quot;eafab6c4-0d31-3b76-87e0-c2847582f1ce&quot;,&quot;title&quot;:&quot;A DISCUSSION OF METHODS OF REAL-TIME AIRPLANE FLIGHT SIMULATION&quot;,&quot;groupId&quot;:&quot;e99c7f73-c370-38e9-9789-943903d16087&quot;,&quot;author&quot;:[{&quot;family&quot;:&quot;Banks&quot;,&quot;given&quot;:&quot;Carl&quot;,&quot;parse-names&quot;:false,&quot;dropping-particle&quot;:&quot;&quot;,&quot;non-dropping-particle&quot;:&quot;&quot;}],&quot;accessed&quot;:{&quot;date-parts&quot;:[[2023,9,5]]},&quot;issued&quot;:{&quot;date-parts&quot;:[[2000]]},&quot;abstract&quot;:&quot;This paper discusses the methods of flight simulation; specifically real-time simulation of airplanes. The paper describes methods to form a minimal, but complete, flight simulator. The simulator basically operates by solving the airplane's equations of motion of the airplane in real time. The major part of solving the equations of motion is determining the total force and moment on the airplane. There are many ways to model aerodynamic forces. This paper describes three general models: polynomial modeling, where each resultant force and moment is expressed as a polynomial function; multipoint modeling, where different parts of the aircraft are modeled separately; and tab-ular modeling, where the forces and moments are looked up in tables. The simulator must also calculate forces and moments produced by the engine and landing gear. The simulator solves the equations of motion in a real-time loop. In each loop, outputs the scenery based on the state, inputs the control positions and settings, calculates the state at the next time step, and finally pauses to synchronize the loop to real time. 2&quot;},&quot;isTemporary&quot;:false}]},{&quot;citationID&quot;:&quot;MENDELEY_CITATION_f9312fab-d3ba-4428-be51-e2eeef6f24af&quot;,&quot;properties&quot;:{&quot;noteIndex&quot;:0},&quot;isEdited&quot;:false,&quot;manualOverride&quot;:{&quot;isManuallyOverridden&quot;:false,&quot;citeprocText&quot;:&quot;(Liu et al., 2019)&quot;,&quot;manualOverrideText&quot;:&quot;&quot;},&quot;citationTag&quot;:&quot;MENDELEY_CITATION_v3_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&quot;,&quot;citationItems&quot;:[{&quot;id&quot;:&quot;db031182-5950-3947-ab7f-7e08a9dbf1e7&quot;,&quot;itemData&quot;:{&quot;type&quot;:&quot;report&quot;,&quot;id&quot;:&quot;db031182-5950-3947-ab7f-7e08a9dbf1e7&quot;,&quot;title&quot;:&quot;Eyes on U: Opportunities, Challenges, and Limits of Remote Sensing for Monitoring Uranium Mining and Milling&quot;,&quot;groupId&quot;:&quot;e99c7f73-c370-38e9-9789-943903d16087&quot;,&quot;author&quot;:[{&quot;family&quot;:&quot;Liu&quot;,&quot;given&quot;:&quot;Grace&quot;,&quot;parse-names&quot;:false,&quot;dropping-particle&quot;:&quot;&quot;,&quot;non-dropping-particle&quot;:&quot;&quot;},{&quot;family&quot;:&quot;Rodgers&quot;,&quot;given&quot;:&quot;Joseph&quot;,&quot;parse-names&quot;:false,&quot;dropping-particle&quot;:&quot;&quot;,&quot;non-dropping-particle&quot;:&quot;&quot;},{&quot;family&quot;:&quot;Milne&quot;,&quot;given&quot;:&quot;Scott&quot;,&quot;parse-names&quot;:false,&quot;dropping-particle&quot;:&quot;&quot;,&quot;non-dropping-particle&quot;:&quot;&quot;},{&quot;family&quot;:&quot;Rowland&quot;,&quot;given&quot;:&quot;Margaret&quot;,&quot;parse-names&quot;:false,&quot;dropping-particle&quot;:&quot;&quot;,&quot;non-dropping-particle&quot;:&quot;&quot;},{&quot;family&quot;:&quot;Mcintosh&quot;,&quot;given&quot;:&quot;Ben&quot;,&quot;parse-names&quot;:false,&quot;dropping-particle&quot;:&quot;&quot;,&quot;non-dropping-particle&quot;:&quot;&quot;},{&quot;family&quot;:&quot;Best&quot;,&quot;given&quot;:&quot;Mackenzie&quot;,&quot;parse-names&quot;:false,&quot;dropping-particle&quot;:&quot;&quot;,&quot;non-dropping-particle&quot;:&quot;&quot;},{&quot;family&quot;:&quot;Lepinard&quot;,&quot;given&quot;:&quot;Octave&quot;,&quot;parse-names&quot;:false,&quot;dropping-particle&quot;:&quot;&quot;,&quot;non-dropping-particle&quot;:&quot;&quot;},{&quot;family&quot;:&quot;Hanham&quot;,&quot;given&quot;:&quot;Melissa&quot;,&quot;parse-names&quot;:false,&quot;dropping-particle&quot;:&quot;&quot;,&quot;non-dropping-particle&quot;:&quot;&quot;},{&quot;family&quot;:&quot;January&quot;,&quot;given&quot;:&quot;·&quot;,&quot;parse-names&quot;:false,&quot;dropping-particle&quot;:&quot;&quot;,&quot;non-dropping-particle&quot;:&quot;&quot;},{&quot;family&quot;:&quot;Martin&quot;,&quot;given&quot;:&quot;James&quot;,&quot;parse-names&quot;:false,&quot;dropping-particle&quot;:&quot;&quot;,&quot;non-dropping-particle&quot;:&quot;&quot;}],&quot;URL&quot;:&quot;www.miis.edu&quot;,&quot;issued&quot;:{&quot;date-parts&quot;:[[2019]]},&quot;abstract&quot;:&quot;The Middlebury Institute for International Studies at Monterey provides international professional education in areas of critical importance to a rapidly changing global community, including international policy and management, translation and interpretation, language teaching, sustainable development, and nonproliferation. We prepare students from all over the world to make a meaningful impact in their chosen fields through degree programs characterized by immersive and collaborative learning, and opportunities to acquire and apply practical professional skills. Our students are emerging leaders capable of bridging cultural, organizational, and language divides to produce sustainable, equitable solutions to a variety of global challenges.&quot;},&quot;isTemporary&quot;:false}]},{&quot;citationID&quot;:&quot;MENDELEY_CITATION_e972b3ae-9b7e-4f71-904b-c215733a9f37&quot;,&quot;properties&quot;:{&quot;noteIndex&quot;:0},&quot;isEdited&quot;:false,&quot;manualOverride&quot;:{&quot;isManuallyOverridden&quot;:false,&quot;citeprocText&quot;:&quot;(Mustafa &amp;#38; Yazid, 2017)&quot;,&quot;manualOverrideText&quot;:&quot;&quot;},&quot;citationTag&quot;:&quot;MENDELEY_CITATION_v3_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&quot;,&quot;citationItems&quot;:[{&quot;id&quot;:&quot;ac155962-fbb0-30c5-b1f7-69e4e41d9b4d&quot;,&quot;itemData&quot;:{&quot;type&quot;:&quot;article-journal&quot;,&quot;id&quot;:&quot;ac155962-fbb0-30c5-b1f7-69e4e41d9b4d&quot;,&quot;title&quot;:&quot;Image Enhancement Technique on Contrast Variation: A Comprehensive Review Non destructive testing and evaluation View project Document Image Analysis View project Image Enhancement Technique on Contrast Variation: A Comprehensive Review&quot;,&quot;groupId&quot;:&quot;e99c7f73-c370-38e9-9789-943903d16087&quot;,&quot;author&quot;:[{&quot;family&quot;:&quot;Mustafa&quot;,&quot;given&quot;:&quot;Wan Azani&quot;,&quot;parse-names&quot;:false,&quot;dropping-particle&quot;:&quot;&quot;,&quot;non-dropping-particle&quot;:&quot;&quot;},{&quot;family&quot;:&quot;Yazid&quot;,&quot;given&quot;:&quot;Haniza&quot;,&quot;parse-names&quot;:false,&quot;dropping-particle&quot;:&quot;&quot;,&quot;non-dropping-particle&quot;:&quot;&quot;}],&quot;ISSN&quot;:&quot;2289-8131&quot;,&quot;URL&quot;:&quot;https://www.researchgate.net/publication/320322102&quot;,&quot;issued&quot;:{&quot;date-parts&quot;:[[2017]]},&quot;abstract&quot;:&quot;Image enhancement is very important, especially for the analysis and diagnosis of detailed information. Most of the studies conducted in image enhancement focus on contrast normalization. Generally, contrast determines how information in images can be perceived easily, how various details in the image can be easy distinguished or how objects of interest can be located. In this paper, a comprehensive review of image enhancement based on spatial domain (Histogram Equalization (HE) and Homomorphic Filtering) and frequency domain (Discrete Wavelet Transform (DWT)) is presented. The improvement and modification of methods were explained systematically. The objective of this work was to study the advantages and drawbacks for each of the method based on a comparison of the results performance. Besides that, this research focuses on various types of applications, emphasizing the importance of contrast enhancement for the improvement of its performance, especially in terms of accuracy and sensitivity. Previous studies were reviewed and critically compared to gain a better understanding of image enhancement. New ideas for further research improvement in image enhancement were proposed.&quot;},&quot;isTemporary&quot;:false}]},{&quot;citationID&quot;:&quot;MENDELEY_CITATION_379eca34-3d1d-45a3-a58e-067f6ccaa04c&quot;,&quot;properties&quot;:{&quot;noteIndex&quot;:0},&quot;isEdited&quot;:false,&quot;manualOverride&quot;:{&quot;isManuallyOverridden&quot;:false,&quot;citeprocText&quot;:&quot;(Mayer, 1995)&quot;,&quot;manualOverrideText&quot;:&quot;&quot;},&quot;citationTag&quot;:&quot;MENDELEY_CITATION_v3_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&quot;,&quot;citationItems&quot;:[{&quot;id&quot;:&quot;404b48d8-668f-3707-8f3a-ce95e58bca67&quot;,&quot;itemData&quot;:{&quot;type&quot;:&quot;article-journal&quot;,&quot;id&quot;:&quot;404b48d8-668f-3707-8f3a-ce95e58bca67&quot;,&quot;title&quot;:&quot;Using the earth system for integrating the science curriculum&quot;,&quot;groupId&quot;:&quot;e99c7f73-c370-38e9-9789-943903d16087&quot;,&quot;author&quot;:[{&quot;family&quot;:&quot;Mayer&quot;,&quot;given&quot;:&quot;Victor J.&quot;,&quot;parse-names&quot;:false,&quot;dropping-particle&quot;:&quot;&quot;,&quot;non-dropping-particle&quot;:&quot;&quot;}],&quot;container-title&quot;:&quot;Science Education&quot;,&quot;container-title-short&quot;:&quot;Sci Educ&quot;,&quot;accessed&quot;:{&quot;date-parts&quot;:[[2023,9,5]]},&quot;DOI&quot;:&quot;10.1002/SCE.3730790403&quot;,&quot;ISSN&quot;:&quot;1098237X&quot;,&quot;issued&quot;:{&quot;date-parts&quot;:[[1995]]},&quot;page&quot;:&quot;375-391&quot;,&quot;abstract&quot;:&quot;Content and process instruction from the earth sciences has gone unrepresented in the world's science curricula, especially at the secondary level. As a result there is a serious deficiency in public understanding of the planet on which we all live. This lack includes national and international leaders in politics, business, and science. The earth system science effort now engaging the research talent of the earth sciences provides a firm foundation from the sciences for inclusion of earth systems content into the evolving integrated science curricula of this country and others. Implementing integrated science curricula, especially at the secondary level where potential leaders often have their only exposure to science, can help to address these problems. The earth system provides a conceptual theme as opposed to a disciplinary theme for organizing such integrated curricula, absent from prior efforts. The end of the cold war era is resulting in a reexamination of science and the influence it has had on our planet and society. In the future, science and the curricula that teach about science must seriously address the environmental and social problems left in the wake of over 100 years of preparation for military and economic war. The earth systems education effort provides one such approach to the modernization of science curricula. Earth science educators should assume leadership in helping to establish such curricula in this country and around the world. © 1995 John Wiley &amp; Sons. Inc. Copyright © 1995 Wiley Periodicals, Inc., A Wiley Company&quot;,&quot;issue&quot;:&quot;4&quot;,&quot;volume&quot;:&quot;79&quot;},&quot;isTemporary&quot;:false}]},{&quot;citationID&quot;:&quot;MENDELEY_CITATION_d1e0f38f-e120-4f10-b782-f222d41eaa70&quot;,&quot;properties&quot;:{&quot;noteIndex&quot;:0},&quot;isEdited&quot;:false,&quot;manualOverride&quot;:{&quot;isManuallyOverridden&quot;:false,&quot;citeprocText&quot;:&quot;(&lt;i&gt;Mapbox.Com&lt;/i&gt;, 2010)&quot;,&quot;manualOverrideText&quot;:&quot;&quot;},&quot;citationTag&quot;:&quot;MENDELEY_CITATION_v3_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&quot;,&quot;citationItems&quot;:[{&quot;id&quot;:&quot;0f4ccc05-0838-36ed-8c21-4bf232becc20&quot;,&quot;itemData&quot;:{&quot;type&quot;:&quot;webpage&quot;,&quot;id&quot;:&quot;0f4ccc05-0838-36ed-8c21-4bf232becc20&quot;,&quot;title&quot;:&quot;Mapbox.com&quot;,&quot;groupId&quot;:&quot;e99c7f73-c370-38e9-9789-943903d16087&quot;,&quot;accessed&quot;:{&quot;date-parts&quot;:[[2023,7,11]]},&quot;URL&quot;:&quot;https://www.mapbox.com/insights/satellite-imagery&quot;,&quot;issued&quot;:{&quot;date-parts&quot;:[[2010]]}},&quot;isTemporary&quot;:false}]},{&quot;citationID&quot;:&quot;MENDELEY_CITATION_67140818-ce8e-49ed-bf16-7c8b14738cf6&quot;,&quot;properties&quot;:{&quot;noteIndex&quot;:0},&quot;isEdited&quot;:false,&quot;manualOverride&quot;:{&quot;isManuallyOverridden&quot;:false,&quot;citeprocText&quot;:&quot;(&lt;i&gt;How Images Are Collected - Google Earth Help&lt;/i&gt;, 2015)&quot;,&quot;manualOverrideText&quot;:&quot;&quot;},&quot;citationItems&quot;:[{&quot;id&quot;:&quot;008b13df-8c8f-3bd6-bee4-06296f699c95&quot;,&quot;itemData&quot;:{&quot;type&quot;:&quot;webpage&quot;,&quot;id&quot;:&quot;008b13df-8c8f-3bd6-bee4-06296f699c95&quot;,&quot;title&quot;:&quot;How images are collected - Google Earth Help&quot;,&quot;groupId&quot;:&quot;e99c7f73-c370-38e9-9789-943903d16087&quot;,&quot;accessed&quot;:{&quot;date-parts&quot;:[[2023,9,7]]},&quot;URL&quot;:&quot;https://support.google.com/earth/answer/6327779?hl=en&quot;,&quot;issued&quot;:{&quot;date-parts&quot;:[[2015]]}},&quot;isTemporary&quot;:false}],&quot;citationTag&quot;:&quot;MENDELEY_CITATION_v3_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&quot;},{&quot;citationID&quot;:&quot;MENDELEY_CITATION_5c29e9b2-2fc5-4386-9e9c-9f782b3aca67&quot;,&quot;properties&quot;:{&quot;noteIndex&quot;:0},&quot;isEdited&quot;:false,&quot;manualOverride&quot;:{&quot;isManuallyOverridden&quot;:false,&quot;citeprocText&quot;:&quot;(&lt;i&gt;What Is 3D Modelling and What Is It Used for? - FutureLearn&lt;/i&gt;, 2022)&quot;,&quot;manualOverrideText&quot;:&quot;&quot;},&quot;citationItems&quot;:[{&quot;id&quot;:&quot;fbb9f38c-4c2b-3439-95d7-3290df4e0326&quot;,&quot;itemData&quot;:{&quot;type&quot;:&quot;webpage&quot;,&quot;id&quot;:&quot;fbb9f38c-4c2b-3439-95d7-3290df4e0326&quot;,&quot;title&quot;:&quot;What is 3D modelling and what is it used for? - FutureLearn&quot;,&quot;groupId&quot;:&quot;e99c7f73-c370-38e9-9789-943903d16087&quot;,&quot;accessed&quot;:{&quot;date-parts&quot;:[[2023,3,22]]},&quot;URL&quot;:&quot;https://www.futurelearn.com/info/blog/general/what-is-3d-modelling&quot;,&quot;issued&quot;:{&quot;date-parts&quot;:[[2022,3,18]]}},&quot;isTemporary&quot;:false}],&quot;citationTag&quot;:&quot;MENDELEY_CITATION_v3_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&quot;},{&quot;citationID&quot;:&quot;MENDELEY_CITATION_330ad45e-15ca-4836-b905-b30cbf1cd6be&quot;,&quot;properties&quot;:{&quot;noteIndex&quot;:0},&quot;isEdited&quot;:false,&quot;manualOverride&quot;:{&quot;isManuallyOverridden&quot;:false,&quot;citeprocText&quot;:&quot;(Allerton, 2009)&quot;,&quot;manualOverrideText&quot;:&quot;&quot;},&quot;citationTag&quot;:&quot;MENDELEY_CITATION_v3_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&quot;,&quot;citationItems&quot;:[{&quot;id&quot;:&quot;18a7739e-fe8e-3e03-82f5-d9fa6359d353&quot;,&quot;itemData&quot;:{&quot;type&quot;:&quot;article-journal&quot;,&quot;id&quot;:&quot;18a7739e-fe8e-3e03-82f5-d9fa6359d353&quot;,&quot;title&quot;:&quot;Principles of Flight Simulation (Aerospace Series (PEP))&quot;,&quot;groupId&quot;:&quot;e99c7f73-c370-38e9-9789-943903d16087&quot;,&quot;author&quot;:[{&quot;family&quot;:&quot;Allerton&quot;,&quot;given&quot;:&quot;David&quot;,&quot;parse-names&quot;:false,&quot;dropping-particle&quot;:&quot;&quot;,&quot;non-dropping-particle&quot;:&quot;&quot;}],&quot;accessed&quot;:{&quot;date-parts&quot;:[[2023,5,3]]},&quot;issued&quot;:{&quot;date-parts&quot;:[[2009]]},&quot;volume&quot;:&quot;27&quot;},&quot;isTemporary&quot;:false}]},{&quot;citationID&quot;:&quot;MENDELEY_CITATION_c847da73-8abc-41fa-8deb-115a0099ce80&quot;,&quot;properties&quot;:{&quot;noteIndex&quot;:0},&quot;isEdited&quot;:false,&quot;manualOverride&quot;:{&quot;isManuallyOverridden&quot;:false,&quot;citeprocText&quot;:&quot;(&lt;i&gt;Simulation vs. Visualization - What’s the Difference? - Visual Components&lt;/i&gt;, 2017)&quot;,&quot;manualOverrideText&quot;:&quot;&quot;},&quot;citationTag&quot;:&quot;MENDELEY_CITATION_v3_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&quot;,&quot;citationItems&quot;:[{&quot;id&quot;:&quot;089636f8-fe8d-3ea5-a28d-a514ace05f0e&quot;,&quot;itemData&quot;:{&quot;type&quot;:&quot;webpage&quot;,&quot;id&quot;:&quot;089636f8-fe8d-3ea5-a28d-a514ace05f0e&quot;,&quot;title&quot;:&quot;Simulation vs. Visualization - what’s the difference? - Visual Components&quot;,&quot;groupId&quot;:&quot;e99c7f73-c370-38e9-9789-943903d16087&quot;,&quot;accessed&quot;:{&quot;date-parts&quot;:[[2023,3,19]]},&quot;URL&quot;:&quot;https://www.visualcomponents.com/resources/blog/simulation-vs-visualization-difference/&quot;,&quot;issued&quot;:{&quot;date-parts&quot;:[[2017,5,11]]}},&quot;isTemporary&quot;:false}]},{&quot;citationID&quot;:&quot;MENDELEY_CITATION_76ea39eb-70a2-4268-865e-a082b4bf8f93&quot;,&quot;properties&quot;:{&quot;noteIndex&quot;:0},&quot;isEdited&quot;:false,&quot;manualOverride&quot;:{&quot;isManuallyOverridden&quot;:false,&quot;citeprocText&quot;:&quot;(Rolfe &amp;#38; Staples, 1988)&quot;,&quot;manualOverrideText&quot;:&quot;&quot;},&quot;citationTag&quot;:&quot;MENDELEY_CITATION_v3_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&quot;,&quot;citationItems&quot;:[{&quot;id&quot;:&quot;45d8fc61-ccd9-31eb-90f5-d586372c9531&quot;,&quot;itemData&quot;:{&quot;type&quot;:&quot;article-journal&quot;,&quot;id&quot;:&quot;45d8fc61-ccd9-31eb-90f5-d586372c9531&quot;,&quot;title&quot;:&quot;Flight simulation&quot;,&quot;groupId&quot;:&quot;e99c7f73-c370-38e9-9789-943903d16087&quot;,&quot;author&quot;:[{&quot;family&quot;:&quot;Rolfe&quot;,&quot;given&quot;:&quot;J. M.&quot;,&quot;parse-names&quot;:false,&quot;dropping-particle&quot;:&quot;&quot;,&quot;non-dropping-particle&quot;:&quot;&quot;},{&quot;family&quot;:&quot;Staples&quot;,&quot;given&quot;:&quot;K. J.&quot;,&quot;parse-names&quot;:false,&quot;dropping-particle&quot;:&quot;&quot;,&quot;non-dropping-particle&quot;:&quot;&quot;}],&quot;accessed&quot;:{&quot;date-parts&quot;:[[2023,9,5]]},&quot;ISBN&quot;:&quot;9780521357517&quot;,&quot;issued&quot;:{&quot;date-parts&quot;:[[1988]]},&quot;page&quot;:&quot;282&quot;,&quot;abstract&quot;:&quot;1st pbk. ed.&quot;,&quot;publisher&quot;:&quot;Cambridge University Press&quot;},&quot;isTemporary&quot;:false}]},{&quot;citationID&quot;:&quot;MENDELEY_CITATION_3cf3c4c2-6e65-4743-9151-f85cf9d2cdc5&quot;,&quot;properties&quot;:{&quot;noteIndex&quot;:0},&quot;isEdited&quot;:false,&quot;manualOverride&quot;:{&quot;isManuallyOverridden&quot;:false,&quot;citeprocText&quot;:&quot;(Ray L, 2000)&quot;,&quot;manualOverrideText&quot;:&quot;&quot;},&quot;citationTag&quot;:&quot;MENDELEY_CITATION_v3_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&quot;,&quot;citationItems&quot;:[{&quot;id&quot;:&quot;dd099674-c709-39e7-a912-196377d7a30c&quot;,&quot;itemData&quot;:{&quot;type&quot;:&quot;article-journal&quot;,&quot;id&quot;:&quot;dd099674-c709-39e7-a912-196377d7a30c&quot;,&quot;title&quot;:&quot;Brief History of Flight Simulation&quot;,&quot;groupId&quot;:&quot;e99c7f73-c370-38e9-9789-943903d16087&quot;,&quot;author&quot;:[{&quot;family&quot;:&quot;Ray L&quot;,&quot;given&quot;:&quot;&quot;,&quot;parse-names&quot;:false,&quot;dropping-particle&quot;:&quot;&quot;,&quot;non-dropping-particle&quot;:&quot;&quot;}],&quot;accessed&quot;:{&quot;date-parts&quot;:[[2023,9,5]]},&quot;issued&quot;:{&quot;date-parts&quot;:[[2000,2]]},&quot;page&quot;:&quot;11-17&quot;,&quot;abstract&quot;:&quot;Simulation today is a multi-million dollar industry and its application has spread to a vast number of training and analytical requirements. Many of those now involved with this industry have little concept of its origins and the efforts involved to gain recognition and credibility for simulation as a training tool. The use of Simulation for training now dates back over seventy years and as we now enter a new century, it seems appropriate to take a brief look at the history of this Industry. The origins of the Simulation Industry were generated from the use of flight training devices. This paper briefly outlines the evolution of the flight simulator and the efforts involved to gain recognition for its use, the establishment of standards and the constant demands of matching ever increasing technology. Without doubt the technology available for the simulation task to day and for the future is unbelievable by comparison to that of the past seventy years; however many of the problems such as data, parts and standards which have plagued this industry from its inception, are still evident today. Perhaps, therefore, as we enter this new century, it is appropriate to reflect on our history, so that organisations such as the SIAA can carry on the tradition.&quot;},&quot;isTemporary&quot;:false}]},{&quot;citationID&quot;:&quot;MENDELEY_CITATION_6d3dcd01-09d7-415c-873c-3c5cdee3ca56&quot;,&quot;properties&quot;:{&quot;noteIndex&quot;:0},&quot;isEdited&quot;:false,&quot;manualOverride&quot;:{&quot;isManuallyOverridden&quot;:false,&quot;citeprocText&quot;:&quot;(Criminisi et al., 2005)&quot;,&quot;manualOverrideText&quot;:&quot;&quot;},&quot;citationTag&quot;:&quot;MENDELEY_CITATION_v3_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&quot;,&quot;citationItems&quot;:[{&quot;id&quot;:&quot;704e8d99-c7c8-375d-8b11-ecfb856a3b47&quot;,&quot;itemData&quot;:{&quot;type&quot;:&quot;article-journal&quot;,&quot;id&quot;:&quot;704e8d99-c7c8-375d-8b11-ecfb856a3b47&quot;,&quot;title&quot;:&quot;Extracting layers and analyzing their specular properties using epipolar-plane-image analysis&quot;,&quot;groupId&quot;:&quot;e99c7f73-c370-38e9-9789-943903d16087&quot;,&quot;author&quot;:[{&quot;family&quot;:&quot;Criminisi&quot;,&quot;given&quot;:&quot;Antonio&quot;,&quot;parse-names&quot;:false,&quot;dropping-particle&quot;:&quot;&quot;,&quot;non-dropping-particle&quot;:&quot;&quot;},{&quot;family&quot;:&quot;Kang&quot;,&quot;given&quot;:&quot;Sing Bing&quot;,&quot;parse-names&quot;:false,&quot;dropping-particle&quot;:&quot;&quot;,&quot;non-dropping-particle&quot;:&quot;&quot;},{&quot;family&quot;:&quot;Swaminathan&quot;,&quot;given&quot;:&quot;Rahul&quot;,&quot;parse-names&quot;:false,&quot;dropping-particle&quot;:&quot;&quot;,&quot;non-dropping-particle&quot;:&quot;&quot;},{&quot;family&quot;:&quot;Szeliski&quot;,&quot;given&quot;:&quot;Richard&quot;,&quot;parse-names&quot;:false,&quot;dropping-particle&quot;:&quot;&quot;,&quot;non-dropping-particle&quot;:&quot;&quot;},{&quot;family&quot;:&quot;Anandan&quot;,&quot;given&quot;:&quot;P.&quot;,&quot;parse-names&quot;:false,&quot;dropping-particle&quot;:&quot;&quot;,&quot;non-dropping-particle&quot;:&quot;&quot;}],&quot;container-title&quot;:&quot;Computer Vision and Image Understanding&quot;,&quot;accessed&quot;:{&quot;date-parts&quot;:[[2023,9,5]]},&quot;DOI&quot;:&quot;10.1016/J.CVIU.2004.06.001&quot;,&quot;ISSN&quot;:&quot;1077-3142&quot;,&quot;issued&quot;:{&quot;date-parts&quot;:[[2005,1,1]]},&quot;page&quot;:&quot;51-85&quot;,&quot;abstract&quot;:&quot;Despite progress in stereo reconstruction and structure from motion, 3D scene reconstruction from multiple images still faces many difficulties, especially in dealing with occlusions, partial visibility, textureless regions, and specular reflections. Moreover, the problem of recovering a spatially dense 3D representation from many views has not been adequately treated. This document addresses the problems of achieving a dense reconstruction from a sequence of images and analyzing and removing specular highlights. The first part describes an approach for automatically decomposing the scene into a set of spatio-temporal layers (namely EPI-tubes) by analyzing the epipolar plane image (EPI) volume. The key to our approach is to directly exploit the high degree of regularity found in the EPI volume. In contrast to past work on EPI volumes that focused on a sparse set of feature tracks, we develop a complete and dense segmentation of the EPI volume. Two different algorithms are presented to segment the input EPI volume into its component EPI tubes. The second part describes a mathematical characterization of specular reflections within the EPI framework and proposes a novel technique for decomposing a static scene into its diffuse (Lambertian) and specular components. Furthermore, a taxonomy of specularities based on their photometric properties is presented as a guide for designing further separation techniques. The validity of our approach is demonstrated on a number of sequences of complex scenes with large amounts of occlusions and specularity. In particular, we demonstrate object removal and insertion, depth map estimation, and detection and removal of specular highlights. © 2004 Elsevier Inc. All rights reserved.&quot;,&quot;publisher&quot;:&quot;Academic Press&quot;,&quot;issue&quot;:&quot;1&quot;,&quot;volume&quot;:&quot;97&quot;},&quot;isTemporary&quot;:false}]},{&quot;citationID&quot;:&quot;MENDELEY_CITATION_7a62ea68-7e22-4527-84bf-8605e9e34347&quot;,&quot;properties&quot;:{&quot;noteIndex&quot;:0},&quot;isEdited&quot;:false,&quot;manualOverride&quot;:{&quot;isManuallyOverridden&quot;:false,&quot;citeprocText&quot;:&quot;(Sazid Mahammad sazid &amp;#38; Ramakrishnan, 2003)&quot;,&quot;manualOverrideText&quot;:&quot;&quot;},&quot;citationTag&quot;:&quot;MENDELEY_CITATION_v3_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&quot;,&quot;citationItems&quot;:[{&quot;id&quot;:&quot;fca94688-8b39-39b4-9da0-9e5bf9dbffe2&quot;,&quot;itemData&quot;:{&quot;type&quot;:&quot;article-journal&quot;,&quot;id&quot;:&quot;fca94688-8b39-39b4-9da0-9e5bf9dbffe2&quot;,&quot;title&quot;:&quot;GeoTIFF-A standard image file format for GIS applications&quot;,&quot;groupId&quot;:&quot;e99c7f73-c370-38e9-9789-943903d16087&quot;,&quot;author&quot;:[{&quot;family&quot;:&quot;Sazid Mahammad sazid&quot;,&quot;given&quot;:&quot;Sk&quot;,&quot;parse-names&quot;:false,&quot;dropping-particle&quot;:&quot;&quot;,&quot;non-dropping-particle&quot;:&quot;&quot;},{&quot;family&quot;:&quot;Ramakrishnan&quot;,&quot;given&quot;:&quot;R&quot;,&quot;parse-names&quot;:false,&quot;dropping-particle&quot;:&quot;&quot;,&quot;non-dropping-particle&quot;:&quot;&quot;}],&quot;accessed&quot;:{&quot;date-parts&quot;:[[2023,9,5]]},&quot;issued&quot;:{&quot;date-parts&quot;:[[2003]]}},&quot;isTemporary&quot;:false}]},{&quot;citationID&quot;:&quot;MENDELEY_CITATION_512e0613-c5fd-46f0-b76f-0981e268e737&quot;,&quot;properties&quot;:{&quot;noteIndex&quot;:0},&quot;isEdited&quot;:false,&quot;manualOverride&quot;:{&quot;isManuallyOverridden&quot;:false,&quot;citeprocText&quot;:&quot;(Atsuyo Ito, 2011)&quot;,&quot;manualOverrideText&quot;:&quot;&quot;},&quot;citationTag&quot;:&quot;MENDELEY_CITATION_v3_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&quot;,&quot;citationItems&quot;:[{&quot;id&quot;:&quot;ef8f4551-8d0e-3c01-a10f-799ee06bc266&quot;,&quot;itemData&quot;:{&quot;type&quot;:&quot;webpage&quot;,&quot;id&quot;:&quot;ef8f4551-8d0e-3c01-a10f-799ee06bc266&quot;,&quot;title&quot;:&quot;Legal Aspects of Satellite Remote Sensing - Atsuyo Ito - Google Books&quot;,&quot;groupId&quot;:&quot;e99c7f73-c370-38e9-9789-943903d16087&quot;,&quot;author&quot;:[{&quot;family&quot;:&quot;Atsuyo Ito&quot;,&quot;given&quot;:&quot;&quot;,&quot;parse-names&quot;:false,&quot;dropping-particle&quot;:&quot;&quot;,&quot;non-dropping-particle&quot;:&quot;&quot;}],&quot;accessed&quot;:{&quot;date-parts&quot;:[[2023,8,2]]},&quot;URL&quot;:&quot;https://books.google.com.gh/books?id=rfN5DwAAQBAJ&amp;newbks=1&amp;newbks_redir=0&amp;printsec=frontcover&amp;dq=how+the+satellite+uses+remote+sensing+to&amp;hl=en&amp;redir_esc=y#v=onepage&amp;q&amp;f=false&quot;,&quot;issued&quot;:{&quot;date-parts&quot;:[[2011,4,11]]}},&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Per04</b:Tag>
    <b:SourceType>JournalArticle</b:SourceType>
    <b:Guid>{89140890-2090-4DD1-9A37-CB9A4764CF36}</b:Guid>
    <b:Title>The Flight Gear Simulator</b:Title>
    <b:Year>2004</b:Year>
    <b:Author>
      <b:Author>
        <b:NameList>
          <b:Person>
            <b:Last>Perry</b:Last>
            <b:First>Alexander</b:First>
            <b:Middle>R.</b:Middle>
          </b:Person>
        </b:NameList>
      </b:Author>
    </b:Author>
    <b:JournalName>In Proceedings of the USENIX Annual Techincal Conference</b:JournalName>
    <b:Pages>1-12</b:Pages>
    <b:RefOrder>4</b:RefOrder>
  </b:Source>
  <b:Source>
    <b:Tag>Alp22</b:Tag>
    <b:SourceType>InternetSite</b:SourceType>
    <b:Guid>{A13F3A9B-983F-4AD6-A3CF-55CC7E0EA353}</b:Guid>
    <b:Year>2022</b:Year>
    <b:InternetSiteTitle>Alpha Aviation Group</b:InternetSiteTitle>
    <b:Month>October</b:Month>
    <b:Day>18</b:Day>
    <b:URL>https://aag.aero/why-flight-simulators-are-important-tools-for-training-pilots/</b:URL>
    <b:RefOrder>1</b:RefOrder>
  </b:Source>
  <b:Source>
    <b:Tag>ATP23</b:Tag>
    <b:SourceType>InternetSite</b:SourceType>
    <b:Guid>{9E32D840-822D-4E20-B02B-EE59831049A9}</b:Guid>
    <b:Year>2023</b:Year>
    <b:InternetSiteTitle>ATP</b:InternetSiteTitle>
    <b:URL>https://atpflightschool.com/become-a-pilot/flight-training/vfr-ifr-flight-rules.html</b:URL>
    <b:RefOrder>2</b:RefOrder>
  </b:Source>
  <b:Source>
    <b:Tag>Car98</b:Tag>
    <b:SourceType>JournalArticle</b:SourceType>
    <b:Guid>{FBBB2E90-7F74-4684-9781-6C80B815F63D}</b:Guid>
    <b:Title>A DISCUSSION OF METHODS OF REAL-TIME AIRPLANE FLIGHT SIMULATION</b:Title>
    <b:Year>1998</b:Year>
    <b:Pages>9</b:Pages>
    <b:Author>
      <b:Author>
        <b:NameList>
          <b:Person>
            <b:Last>Banks</b:Last>
            <b:First>Carl</b:First>
          </b:Person>
        </b:NameList>
      </b:Author>
    </b:Author>
    <b:RefOrder>5</b:RefOrder>
  </b:Source>
  <b:Source>
    <b:Tag>HIG23</b:Tag>
    <b:SourceType>InternetSite</b:SourceType>
    <b:Guid>{193519E2-4C63-4E13-8811-BB2EB18D3973}</b:Guid>
    <b:Title>HIGH RESOLUTION SATELLITE IMAGERY ODERING AND ANALYSIS HANDBOOK</b:Title>
    <b:Year>2023</b:Year>
    <b:InternetSiteTitle>AAAS.org</b:InternetSiteTitle>
    <b:URL>https://www.aaas.org/resources/high-resolution-satellite-imagery-ordering-and-analysis-handbook</b:URL>
    <b:Author>
      <b:Author>
        <b:NameList>
          <b:Person>
            <b:Last>Parikh</b:Last>
            <b:First>Sudip</b:First>
          </b:Person>
        </b:NameList>
      </b:Author>
    </b:Author>
    <b:RefOrder>3</b:RefOrder>
  </b:Source>
  <b:Source>
    <b:Tag>Mah03</b:Tag>
    <b:SourceType>JournalArticle</b:SourceType>
    <b:Guid>{AC622666-6628-46EB-87EE-A9B83BE33C13}</b:Guid>
    <b:Title>Image Processing and Interpretation</b:Title>
    <b:Year>2003</b:Year>
    <b:Author>
      <b:Author>
        <b:NameList>
          <b:Person>
            <b:Last>Mahammad</b:Last>
            <b:First>S.</b:First>
            <b:Middle>S, Ramakrishnan, R.</b:Middle>
          </b:Person>
        </b:NameList>
      </b:Author>
    </b:Author>
    <b:JournalName>GeoTIFF-A standard image file format for GIS applications. </b:JournalName>
    <b:Pages>10</b:Pages>
    <b:RefOrder>6</b:RefOrder>
  </b:Source>
</b:Sources>
</file>

<file path=customXml/itemProps1.xml><?xml version="1.0" encoding="utf-8"?>
<ds:datastoreItem xmlns:ds="http://schemas.openxmlformats.org/officeDocument/2006/customXml" ds:itemID="{80C47EB0-AB01-40B9-9036-E6DFD438D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42</Pages>
  <Words>8358</Words>
  <Characters>47646</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Pinto</dc:creator>
  <cp:keywords/>
  <dc:description/>
  <cp:lastModifiedBy>Emmanuel Owoo</cp:lastModifiedBy>
  <cp:revision>35</cp:revision>
  <dcterms:created xsi:type="dcterms:W3CDTF">2023-09-07T12:06:00Z</dcterms:created>
  <dcterms:modified xsi:type="dcterms:W3CDTF">2023-09-14T10:41:00Z</dcterms:modified>
</cp:coreProperties>
</file>